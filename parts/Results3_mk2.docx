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090A1C" w14:textId="77777777" w:rsidR="00B203B9" w:rsidRPr="004C60EA" w:rsidRDefault="004A6570">
      <w:pPr>
        <w:rPr>
          <w:rFonts w:asciiTheme="majorHAnsi" w:hAnsiTheme="majorHAnsi"/>
          <w:vertAlign w:val="subscript"/>
        </w:rPr>
      </w:pPr>
      <w:r>
        <w:rPr>
          <w:rStyle w:val="CommentReference"/>
        </w:rPr>
        <w:commentReference w:id="0"/>
      </w:r>
    </w:p>
    <w:p w14:paraId="35D5ACBD" w14:textId="77777777" w:rsidR="00F10F31" w:rsidRPr="002F12CC" w:rsidRDefault="00F10F31">
      <w:pPr>
        <w:rPr>
          <w:rFonts w:asciiTheme="majorHAnsi" w:hAnsiTheme="majorHAnsi"/>
        </w:rPr>
      </w:pPr>
    </w:p>
    <w:p w14:paraId="42280C04" w14:textId="4E8B8B13" w:rsidR="0051366A" w:rsidRPr="00F8301E" w:rsidRDefault="00BE03CC" w:rsidP="00AF21C6">
      <w:pPr>
        <w:outlineLvl w:val="0"/>
        <w:rPr>
          <w:rFonts w:asciiTheme="majorHAnsi" w:hAnsiTheme="majorHAnsi"/>
          <w:b/>
          <w:sz w:val="32"/>
          <w:szCs w:val="32"/>
        </w:rPr>
      </w:pPr>
      <w:r w:rsidRPr="00450FF0">
        <w:rPr>
          <w:rFonts w:asciiTheme="majorHAnsi" w:hAnsiTheme="majorHAnsi"/>
          <w:b/>
          <w:sz w:val="32"/>
          <w:szCs w:val="32"/>
        </w:rPr>
        <w:t xml:space="preserve">Results </w:t>
      </w:r>
    </w:p>
    <w:p w14:paraId="2B6B6E7F" w14:textId="77777777" w:rsidR="003C16A7" w:rsidRDefault="003C16A7" w:rsidP="00DA4C04">
      <w:pPr>
        <w:rPr>
          <w:rFonts w:asciiTheme="majorHAnsi" w:eastAsia="Times New Roman" w:hAnsiTheme="majorHAnsi" w:cs="Times New Roman"/>
          <w:lang w:eastAsia="en-GB"/>
        </w:rPr>
      </w:pPr>
    </w:p>
    <w:p w14:paraId="1AF99449" w14:textId="0B982159" w:rsidR="004632AF" w:rsidRDefault="002A3C5B" w:rsidP="00AF21C6">
      <w:pPr>
        <w:outlineLvl w:val="0"/>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t>Tracking endocytic proteins in yeast</w:t>
      </w:r>
    </w:p>
    <w:p w14:paraId="1455E2CF" w14:textId="25BDF982" w:rsidR="00242538" w:rsidRDefault="00B21C59" w:rsidP="00242538">
      <w:pPr>
        <w:rPr>
          <w:rFonts w:asciiTheme="majorHAnsi" w:eastAsia="Times New Roman" w:hAnsiTheme="majorHAnsi" w:cs="Times New Roman"/>
          <w:lang w:eastAsia="en-GB"/>
        </w:rPr>
      </w:pPr>
      <w:commentRangeStart w:id="1"/>
      <w:r>
        <w:rPr>
          <w:rFonts w:asciiTheme="majorHAnsi" w:eastAsia="Times New Roman" w:hAnsiTheme="majorHAnsi" w:cs="Times New Roman"/>
          <w:lang w:eastAsia="en-GB"/>
        </w:rPr>
        <w:t>Sla1</w:t>
      </w:r>
      <w:commentRangeEnd w:id="1"/>
      <w:r w:rsidR="00340A03">
        <w:rPr>
          <w:rStyle w:val="CommentReference"/>
        </w:rPr>
        <w:commentReference w:id="1"/>
      </w:r>
      <w:r>
        <w:rPr>
          <w:rFonts w:asciiTheme="majorHAnsi" w:eastAsia="Times New Roman" w:hAnsiTheme="majorHAnsi" w:cs="Times New Roman"/>
          <w:lang w:eastAsia="en-GB"/>
        </w:rPr>
        <w:t xml:space="preserve"> is a late-stage endocytic coat protein. Since the coat moves inwards with the membrane as it </w:t>
      </w:r>
      <w:proofErr w:type="spellStart"/>
      <w:r>
        <w:rPr>
          <w:rFonts w:asciiTheme="majorHAnsi" w:eastAsia="Times New Roman" w:hAnsiTheme="majorHAnsi" w:cs="Times New Roman"/>
          <w:lang w:eastAsia="en-GB"/>
        </w:rPr>
        <w:t>invaginates</w:t>
      </w:r>
      <w:proofErr w:type="spellEnd"/>
      <w:r>
        <w:rPr>
          <w:rFonts w:asciiTheme="majorHAnsi" w:eastAsia="Times New Roman" w:hAnsiTheme="majorHAnsi" w:cs="Times New Roman"/>
          <w:lang w:eastAsia="en-GB"/>
        </w:rPr>
        <w:t>, it serves as a marker for membrane invagination.</w:t>
      </w:r>
      <w:r w:rsidR="005E58C2">
        <w:rPr>
          <w:rFonts w:asciiTheme="majorHAnsi" w:eastAsia="Times New Roman" w:hAnsiTheme="majorHAnsi" w:cs="Times New Roman"/>
          <w:lang w:eastAsia="en-GB"/>
        </w:rPr>
        <w:t xml:space="preserve"> Sla1</w:t>
      </w:r>
      <w:r w:rsidR="00242538">
        <w:rPr>
          <w:rFonts w:asciiTheme="majorHAnsi" w:eastAsia="Times New Roman" w:hAnsiTheme="majorHAnsi" w:cs="Times New Roman"/>
          <w:lang w:eastAsia="en-GB"/>
        </w:rPr>
        <w:t xml:space="preserve"> </w:t>
      </w:r>
      <w:r w:rsidR="005E58C2">
        <w:rPr>
          <w:rFonts w:asciiTheme="majorHAnsi" w:eastAsia="Times New Roman" w:hAnsiTheme="majorHAnsi" w:cs="Times New Roman"/>
          <w:lang w:eastAsia="en-GB"/>
        </w:rPr>
        <w:t>is used thro</w:t>
      </w:r>
      <w:r w:rsidR="008F1BB4">
        <w:rPr>
          <w:rFonts w:asciiTheme="majorHAnsi" w:eastAsia="Times New Roman" w:hAnsiTheme="majorHAnsi" w:cs="Times New Roman"/>
          <w:lang w:eastAsia="en-GB"/>
        </w:rPr>
        <w:t>ughout this work to track</w:t>
      </w:r>
      <w:r w:rsidR="005E58C2">
        <w:rPr>
          <w:rFonts w:asciiTheme="majorHAnsi" w:eastAsia="Times New Roman" w:hAnsiTheme="majorHAnsi" w:cs="Times New Roman"/>
          <w:lang w:eastAsia="en-GB"/>
        </w:rPr>
        <w:t xml:space="preserve"> coat movement. </w:t>
      </w:r>
      <w:r w:rsidR="0027453C">
        <w:rPr>
          <w:rFonts w:asciiTheme="majorHAnsi" w:eastAsia="Times New Roman" w:hAnsiTheme="majorHAnsi" w:cs="Times New Roman"/>
          <w:lang w:eastAsia="en-GB"/>
        </w:rPr>
        <w:t>In Fig.3.1B, a</w:t>
      </w:r>
      <w:r w:rsidR="00242538">
        <w:rPr>
          <w:rFonts w:asciiTheme="majorHAnsi" w:eastAsia="Times New Roman" w:hAnsiTheme="majorHAnsi" w:cs="Times New Roman"/>
          <w:lang w:eastAsia="en-GB"/>
        </w:rPr>
        <w:t xml:space="preserve"> kymograph </w:t>
      </w:r>
      <w:r w:rsidR="0027453C">
        <w:rPr>
          <w:rFonts w:asciiTheme="majorHAnsi" w:eastAsia="Times New Roman" w:hAnsiTheme="majorHAnsi" w:cs="Times New Roman"/>
          <w:lang w:eastAsia="en-GB"/>
        </w:rPr>
        <w:t xml:space="preserve">of </w:t>
      </w:r>
      <w:r w:rsidR="002331C7">
        <w:rPr>
          <w:rFonts w:asciiTheme="majorHAnsi" w:eastAsia="Times New Roman" w:hAnsiTheme="majorHAnsi" w:cs="Times New Roman"/>
          <w:lang w:eastAsia="en-GB"/>
        </w:rPr>
        <w:t xml:space="preserve">a </w:t>
      </w:r>
      <w:r w:rsidR="0027453C">
        <w:rPr>
          <w:rFonts w:asciiTheme="majorHAnsi" w:eastAsia="Times New Roman" w:hAnsiTheme="majorHAnsi" w:cs="Times New Roman"/>
          <w:lang w:eastAsia="en-GB"/>
        </w:rPr>
        <w:t>Sla1-GFP</w:t>
      </w:r>
      <w:r w:rsidR="002331C7">
        <w:rPr>
          <w:rFonts w:asciiTheme="majorHAnsi" w:eastAsia="Times New Roman" w:hAnsiTheme="majorHAnsi" w:cs="Times New Roman"/>
          <w:lang w:eastAsia="en-GB"/>
        </w:rPr>
        <w:t xml:space="preserve"> patch</w:t>
      </w:r>
      <w:r w:rsidR="0027453C">
        <w:rPr>
          <w:rFonts w:asciiTheme="majorHAnsi" w:eastAsia="Times New Roman" w:hAnsiTheme="majorHAnsi" w:cs="Times New Roman"/>
          <w:lang w:eastAsia="en-GB"/>
        </w:rPr>
        <w:t xml:space="preserve"> at the plasma membrane </w:t>
      </w:r>
      <w:r w:rsidR="007D4F69">
        <w:rPr>
          <w:rFonts w:asciiTheme="majorHAnsi" w:eastAsia="Times New Roman" w:hAnsiTheme="majorHAnsi" w:cs="Times New Roman"/>
          <w:lang w:eastAsia="en-GB"/>
        </w:rPr>
        <w:t xml:space="preserve">of a yeast cell </w:t>
      </w:r>
      <w:r w:rsidR="00354687">
        <w:rPr>
          <w:rFonts w:asciiTheme="majorHAnsi" w:eastAsia="Times New Roman" w:hAnsiTheme="majorHAnsi" w:cs="Times New Roman"/>
          <w:lang w:eastAsia="en-GB"/>
        </w:rPr>
        <w:t xml:space="preserve">shows </w:t>
      </w:r>
      <w:r w:rsidR="002331C7">
        <w:rPr>
          <w:rFonts w:asciiTheme="majorHAnsi" w:eastAsia="Times New Roman" w:hAnsiTheme="majorHAnsi" w:cs="Times New Roman"/>
          <w:lang w:eastAsia="en-GB"/>
        </w:rPr>
        <w:t>it</w:t>
      </w:r>
      <w:r w:rsidR="00242538">
        <w:rPr>
          <w:rFonts w:asciiTheme="majorHAnsi" w:eastAsia="Times New Roman" w:hAnsiTheme="majorHAnsi" w:cs="Times New Roman"/>
          <w:lang w:eastAsia="en-GB"/>
        </w:rPr>
        <w:t xml:space="preserve"> arrives at endocytic sites</w:t>
      </w:r>
      <w:r w:rsidR="003A055D">
        <w:rPr>
          <w:rFonts w:asciiTheme="majorHAnsi" w:eastAsia="Times New Roman" w:hAnsiTheme="majorHAnsi" w:cs="Times New Roman"/>
          <w:lang w:eastAsia="en-GB"/>
        </w:rPr>
        <w:t>, and after about 15 seconds,</w:t>
      </w:r>
      <w:r w:rsidR="00242538">
        <w:rPr>
          <w:rFonts w:asciiTheme="majorHAnsi" w:eastAsia="Times New Roman" w:hAnsiTheme="majorHAnsi" w:cs="Times New Roman"/>
          <w:lang w:eastAsia="en-GB"/>
        </w:rPr>
        <w:t xml:space="preserve"> moves</w:t>
      </w:r>
      <w:r w:rsidR="00355347">
        <w:rPr>
          <w:rFonts w:asciiTheme="majorHAnsi" w:eastAsia="Times New Roman" w:hAnsiTheme="majorHAnsi" w:cs="Times New Roman"/>
          <w:lang w:eastAsia="en-GB"/>
        </w:rPr>
        <w:t xml:space="preserve"> inwards</w:t>
      </w:r>
      <w:r w:rsidR="00242538">
        <w:rPr>
          <w:rFonts w:asciiTheme="majorHAnsi" w:eastAsia="Times New Roman" w:hAnsiTheme="majorHAnsi" w:cs="Times New Roman"/>
          <w:lang w:eastAsia="en-GB"/>
        </w:rPr>
        <w:t xml:space="preserve"> into the cytoplasm. </w:t>
      </w:r>
      <w:r w:rsidR="004A2010">
        <w:rPr>
          <w:rFonts w:asciiTheme="majorHAnsi" w:eastAsia="Times New Roman" w:hAnsiTheme="majorHAnsi" w:cs="Times New Roman"/>
          <w:lang w:eastAsia="en-GB"/>
        </w:rPr>
        <w:t xml:space="preserve">Actin-binding protein </w:t>
      </w:r>
      <w:r w:rsidR="00242538">
        <w:rPr>
          <w:rFonts w:asciiTheme="majorHAnsi" w:eastAsia="Times New Roman" w:hAnsiTheme="majorHAnsi" w:cs="Times New Roman"/>
          <w:lang w:eastAsia="en-GB"/>
        </w:rPr>
        <w:t xml:space="preserve">Abp1, </w:t>
      </w:r>
      <w:r w:rsidR="003C42C1">
        <w:rPr>
          <w:rFonts w:asciiTheme="majorHAnsi" w:eastAsia="Times New Roman" w:hAnsiTheme="majorHAnsi" w:cs="Times New Roman"/>
          <w:lang w:eastAsia="en-GB"/>
        </w:rPr>
        <w:t xml:space="preserve">which </w:t>
      </w:r>
      <w:r w:rsidR="00DF25BA">
        <w:rPr>
          <w:rFonts w:asciiTheme="majorHAnsi" w:eastAsia="Times New Roman" w:hAnsiTheme="majorHAnsi" w:cs="Times New Roman"/>
          <w:lang w:eastAsia="en-GB"/>
        </w:rPr>
        <w:t xml:space="preserve">marks the </w:t>
      </w:r>
      <w:proofErr w:type="spellStart"/>
      <w:r w:rsidR="00DF25BA">
        <w:rPr>
          <w:rFonts w:asciiTheme="majorHAnsi" w:eastAsia="Times New Roman" w:hAnsiTheme="majorHAnsi" w:cs="Times New Roman"/>
          <w:lang w:eastAsia="en-GB"/>
        </w:rPr>
        <w:t>actin</w:t>
      </w:r>
      <w:proofErr w:type="spellEnd"/>
      <w:r w:rsidR="00DF25BA">
        <w:rPr>
          <w:rFonts w:asciiTheme="majorHAnsi" w:eastAsia="Times New Roman" w:hAnsiTheme="majorHAnsi" w:cs="Times New Roman"/>
          <w:lang w:eastAsia="en-GB"/>
        </w:rPr>
        <w:t xml:space="preserve"> network, </w:t>
      </w:r>
      <w:r w:rsidR="003C42C1">
        <w:rPr>
          <w:rFonts w:asciiTheme="majorHAnsi" w:eastAsia="Times New Roman" w:hAnsiTheme="majorHAnsi" w:cs="Times New Roman"/>
          <w:lang w:eastAsia="en-GB"/>
        </w:rPr>
        <w:t xml:space="preserve">also shows </w:t>
      </w:r>
      <w:r w:rsidR="00242538">
        <w:rPr>
          <w:rFonts w:asciiTheme="majorHAnsi" w:eastAsia="Times New Roman" w:hAnsiTheme="majorHAnsi" w:cs="Times New Roman"/>
          <w:lang w:eastAsia="en-GB"/>
        </w:rPr>
        <w:t>movement inwards</w:t>
      </w:r>
      <w:r w:rsidR="00DF25BA">
        <w:rPr>
          <w:rFonts w:asciiTheme="majorHAnsi" w:eastAsia="Times New Roman" w:hAnsiTheme="majorHAnsi" w:cs="Times New Roman"/>
          <w:lang w:eastAsia="en-GB"/>
        </w:rPr>
        <w:t xml:space="preserve"> almost as soon as it arrives at endocytic sites</w:t>
      </w:r>
      <w:r w:rsidR="00242538">
        <w:rPr>
          <w:rFonts w:asciiTheme="majorHAnsi" w:eastAsia="Times New Roman" w:hAnsiTheme="majorHAnsi" w:cs="Times New Roman"/>
          <w:lang w:eastAsia="en-GB"/>
        </w:rPr>
        <w:t>. Rvs167, the scission</w:t>
      </w:r>
      <w:r w:rsidR="004B4BB4">
        <w:rPr>
          <w:rFonts w:asciiTheme="majorHAnsi" w:eastAsia="Times New Roman" w:hAnsiTheme="majorHAnsi" w:cs="Times New Roman"/>
          <w:lang w:eastAsia="en-GB"/>
        </w:rPr>
        <w:t>-</w:t>
      </w:r>
      <w:r w:rsidR="00242538">
        <w:rPr>
          <w:rFonts w:asciiTheme="majorHAnsi" w:eastAsia="Times New Roman" w:hAnsiTheme="majorHAnsi" w:cs="Times New Roman"/>
          <w:lang w:eastAsia="en-GB"/>
        </w:rPr>
        <w:t>stage protein, has a relatively sho</w:t>
      </w:r>
      <w:r w:rsidR="002678D9">
        <w:rPr>
          <w:rFonts w:asciiTheme="majorHAnsi" w:eastAsia="Times New Roman" w:hAnsiTheme="majorHAnsi" w:cs="Times New Roman"/>
          <w:lang w:eastAsia="en-GB"/>
        </w:rPr>
        <w:t>rt lifetime</w:t>
      </w:r>
      <w:r w:rsidR="00242538">
        <w:rPr>
          <w:rFonts w:asciiTheme="majorHAnsi" w:eastAsia="Times New Roman" w:hAnsiTheme="majorHAnsi" w:cs="Times New Roman"/>
          <w:lang w:eastAsia="en-GB"/>
        </w:rPr>
        <w:t xml:space="preserve">, and shows a sharp jump into the cytoplasm. </w:t>
      </w:r>
    </w:p>
    <w:p w14:paraId="12D51A12" w14:textId="77777777" w:rsidR="00242538" w:rsidRPr="00A53BBF" w:rsidRDefault="00242538" w:rsidP="00DA4C04">
      <w:pPr>
        <w:rPr>
          <w:rFonts w:asciiTheme="majorHAnsi" w:eastAsia="Times New Roman" w:hAnsiTheme="majorHAnsi" w:cs="Times New Roman"/>
          <w:b/>
          <w:sz w:val="28"/>
          <w:szCs w:val="28"/>
          <w:lang w:eastAsia="en-GB"/>
        </w:rPr>
      </w:pPr>
    </w:p>
    <w:p w14:paraId="415D9965" w14:textId="049508C0" w:rsidR="00CF38C6" w:rsidRDefault="00540C47"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Averaged centroid tracking</w:t>
      </w:r>
      <w:r w:rsidR="006E7947">
        <w:rPr>
          <w:rFonts w:asciiTheme="majorHAnsi" w:eastAsia="Times New Roman" w:hAnsiTheme="majorHAnsi" w:cs="Times New Roman"/>
          <w:lang w:eastAsia="en-GB"/>
        </w:rPr>
        <w:t xml:space="preserve"> in live cells</w:t>
      </w:r>
      <w:r w:rsidR="00E8797D">
        <w:rPr>
          <w:rFonts w:asciiTheme="majorHAnsi" w:eastAsia="Times New Roman" w:hAnsiTheme="majorHAnsi" w:cs="Times New Roman"/>
          <w:lang w:eastAsia="en-GB"/>
        </w:rPr>
        <w:t xml:space="preserve">, as described in </w:t>
      </w:r>
      <w:proofErr w:type="spellStart"/>
      <w:r w:rsidR="00E8797D">
        <w:rPr>
          <w:rFonts w:asciiTheme="majorHAnsi" w:eastAsia="Times New Roman" w:hAnsiTheme="majorHAnsi" w:cs="Times New Roman"/>
          <w:lang w:eastAsia="en-GB"/>
        </w:rPr>
        <w:t>Picco</w:t>
      </w:r>
      <w:proofErr w:type="spellEnd"/>
      <w:r w:rsidR="00E8797D">
        <w:rPr>
          <w:rFonts w:asciiTheme="majorHAnsi" w:eastAsia="Times New Roman" w:hAnsiTheme="majorHAnsi" w:cs="Times New Roman"/>
          <w:lang w:eastAsia="en-GB"/>
        </w:rPr>
        <w:t xml:space="preserve"> et al.</w:t>
      </w:r>
      <w:r w:rsidR="006E7947" w:rsidRPr="006E7947">
        <w:rPr>
          <w:rFonts w:asciiTheme="majorHAnsi" w:eastAsia="Times New Roman" w:hAnsiTheme="majorHAnsi" w:cs="Times New Roman"/>
          <w:lang w:eastAsia="en-GB"/>
        </w:rPr>
        <w:t xml:space="preserve"> </w:t>
      </w:r>
      <w:r w:rsidR="006E7947">
        <w:rPr>
          <w:rFonts w:asciiTheme="majorHAnsi" w:eastAsia="Times New Roman" w:hAnsiTheme="majorHAnsi" w:cs="Times New Roman"/>
          <w:lang w:eastAsia="en-GB"/>
        </w:rPr>
        <w:fldChar w:fldCharType="begin" w:fldLock="1"/>
      </w:r>
      <w:r w:rsidR="00FB3741">
        <w:rPr>
          <w:rFonts w:asciiTheme="majorHAnsi" w:eastAsia="Times New Roman" w:hAnsiTheme="majorHAnsi" w:cs="Times New Roman"/>
          <w:lang w:eastAsia="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lt;sup&gt;1&lt;/sup&gt;","plainTextFormattedCitation":"1","previouslyFormattedCitation":"&lt;sup&gt;1&lt;/sup&gt;"},"properties":{"noteIndex":0},"schema":"https://github.com/citation-style-language/schema/raw/master/csl-citation.json"}</w:instrText>
      </w:r>
      <w:r w:rsidR="006E7947">
        <w:rPr>
          <w:rFonts w:asciiTheme="majorHAnsi" w:eastAsia="Times New Roman" w:hAnsiTheme="majorHAnsi" w:cs="Times New Roman"/>
          <w:lang w:eastAsia="en-GB"/>
        </w:rPr>
        <w:fldChar w:fldCharType="separate"/>
      </w:r>
      <w:r w:rsidR="006E7947" w:rsidRPr="004F3296">
        <w:rPr>
          <w:rFonts w:asciiTheme="majorHAnsi" w:eastAsia="Times New Roman" w:hAnsiTheme="majorHAnsi" w:cs="Times New Roman"/>
          <w:noProof/>
          <w:vertAlign w:val="superscript"/>
          <w:lang w:eastAsia="en-GB"/>
        </w:rPr>
        <w:t>1</w:t>
      </w:r>
      <w:r w:rsidR="006E7947">
        <w:rPr>
          <w:rFonts w:asciiTheme="majorHAnsi" w:eastAsia="Times New Roman" w:hAnsiTheme="majorHAnsi" w:cs="Times New Roman"/>
          <w:lang w:eastAsia="en-GB"/>
        </w:rPr>
        <w:fldChar w:fldCharType="end"/>
      </w:r>
      <w:r w:rsidR="006E7947">
        <w:rPr>
          <w:rFonts w:asciiTheme="majorHAnsi" w:eastAsia="Times New Roman" w:hAnsiTheme="majorHAnsi" w:cs="Times New Roman"/>
          <w:lang w:eastAsia="en-GB"/>
        </w:rPr>
        <w:t>, can quantify</w:t>
      </w:r>
      <w:r w:rsidR="00E8797D">
        <w:rPr>
          <w:rFonts w:asciiTheme="majorHAnsi" w:eastAsia="Times New Roman" w:hAnsiTheme="majorHAnsi" w:cs="Times New Roman"/>
          <w:lang w:eastAsia="en-GB"/>
        </w:rPr>
        <w:t xml:space="preserve"> </w:t>
      </w:r>
      <w:del w:id="2" w:author="Marko" w:date="2018-08-13T12:41:00Z">
        <w:r w:rsidR="00FA7853" w:rsidDel="00A01B7E">
          <w:rPr>
            <w:rFonts w:asciiTheme="majorHAnsi" w:eastAsia="Times New Roman" w:hAnsiTheme="majorHAnsi" w:cs="Times New Roman"/>
            <w:lang w:eastAsia="en-GB"/>
          </w:rPr>
          <w:delText xml:space="preserve">this </w:delText>
        </w:r>
      </w:del>
      <w:ins w:id="3" w:author="Marko" w:date="2018-08-13T12:41:00Z">
        <w:r w:rsidR="00A01B7E">
          <w:rPr>
            <w:rFonts w:asciiTheme="majorHAnsi" w:eastAsia="Times New Roman" w:hAnsiTheme="majorHAnsi" w:cs="Times New Roman"/>
            <w:lang w:eastAsia="en-GB"/>
          </w:rPr>
          <w:t xml:space="preserve">the </w:t>
        </w:r>
      </w:ins>
      <w:r w:rsidR="0077287E">
        <w:rPr>
          <w:rFonts w:asciiTheme="majorHAnsi" w:eastAsia="Times New Roman" w:hAnsiTheme="majorHAnsi" w:cs="Times New Roman"/>
          <w:lang w:eastAsia="en-GB"/>
        </w:rPr>
        <w:t>movement and dynamics of</w:t>
      </w:r>
      <w:r w:rsidR="00E8797D">
        <w:rPr>
          <w:rFonts w:asciiTheme="majorHAnsi" w:eastAsia="Times New Roman" w:hAnsiTheme="majorHAnsi" w:cs="Times New Roman"/>
          <w:lang w:eastAsia="en-GB"/>
        </w:rPr>
        <w:t xml:space="preserve"> </w:t>
      </w:r>
      <w:commentRangeStart w:id="4"/>
      <w:r w:rsidR="00E8797D">
        <w:rPr>
          <w:rFonts w:asciiTheme="majorHAnsi" w:eastAsia="Times New Roman" w:hAnsiTheme="majorHAnsi" w:cs="Times New Roman"/>
          <w:lang w:eastAsia="en-GB"/>
        </w:rPr>
        <w:t>endocyti</w:t>
      </w:r>
      <w:r w:rsidR="006E7947">
        <w:rPr>
          <w:rFonts w:asciiTheme="majorHAnsi" w:eastAsia="Times New Roman" w:hAnsiTheme="majorHAnsi" w:cs="Times New Roman"/>
          <w:lang w:eastAsia="en-GB"/>
        </w:rPr>
        <w:t>c</w:t>
      </w:r>
      <w:commentRangeEnd w:id="4"/>
      <w:r w:rsidR="00A01B7E">
        <w:rPr>
          <w:rStyle w:val="CommentReference"/>
        </w:rPr>
        <w:commentReference w:id="4"/>
      </w:r>
      <w:r w:rsidR="00E8797D">
        <w:rPr>
          <w:rFonts w:asciiTheme="majorHAnsi" w:eastAsia="Times New Roman" w:hAnsiTheme="majorHAnsi" w:cs="Times New Roman"/>
          <w:lang w:eastAsia="en-GB"/>
        </w:rPr>
        <w:t>. Briefly</w:t>
      </w:r>
      <w:r w:rsidR="00E058BF">
        <w:rPr>
          <w:rFonts w:asciiTheme="majorHAnsi" w:eastAsia="Times New Roman" w:hAnsiTheme="majorHAnsi" w:cs="Times New Roman"/>
          <w:lang w:eastAsia="en-GB"/>
        </w:rPr>
        <w:t xml:space="preserve"> des</w:t>
      </w:r>
      <w:r w:rsidR="00F47982">
        <w:rPr>
          <w:rFonts w:asciiTheme="majorHAnsi" w:eastAsia="Times New Roman" w:hAnsiTheme="majorHAnsi" w:cs="Times New Roman"/>
          <w:lang w:eastAsia="en-GB"/>
        </w:rPr>
        <w:t>c</w:t>
      </w:r>
      <w:r w:rsidR="00E058BF">
        <w:rPr>
          <w:rFonts w:asciiTheme="majorHAnsi" w:eastAsia="Times New Roman" w:hAnsiTheme="majorHAnsi" w:cs="Times New Roman"/>
          <w:lang w:eastAsia="en-GB"/>
        </w:rPr>
        <w:t>ribed</w:t>
      </w:r>
      <w:r w:rsidR="00E8797D">
        <w:rPr>
          <w:rFonts w:asciiTheme="majorHAnsi" w:eastAsia="Times New Roman" w:hAnsiTheme="majorHAnsi" w:cs="Times New Roman"/>
          <w:lang w:eastAsia="en-GB"/>
        </w:rPr>
        <w:t>, yeast cells expressing fluorescently-tagged endocytic proteins are imaged at the equatorial plane. Since membrane invagination progresses perpendicularly to the plane of the plasma membrane,</w:t>
      </w:r>
      <w:r w:rsidR="00CF38C6">
        <w:rPr>
          <w:rFonts w:asciiTheme="majorHAnsi" w:eastAsia="Times New Roman" w:hAnsiTheme="majorHAnsi" w:cs="Times New Roman"/>
          <w:lang w:eastAsia="en-GB"/>
        </w:rPr>
        <w:t xml:space="preserve"> protein</w:t>
      </w:r>
      <w:del w:id="5" w:author="Marko" w:date="2018-08-13T12:41:00Z">
        <w:r w:rsidR="00CF38C6" w:rsidDel="00D72B2B">
          <w:rPr>
            <w:rFonts w:asciiTheme="majorHAnsi" w:eastAsia="Times New Roman" w:hAnsiTheme="majorHAnsi" w:cs="Times New Roman"/>
            <w:lang w:eastAsia="en-GB"/>
          </w:rPr>
          <w:delText>s</w:delText>
        </w:r>
      </w:del>
      <w:r w:rsidR="002E75AA">
        <w:rPr>
          <w:rFonts w:asciiTheme="majorHAnsi" w:eastAsia="Times New Roman" w:hAnsiTheme="majorHAnsi" w:cs="Times New Roman"/>
          <w:lang w:eastAsia="en-GB"/>
        </w:rPr>
        <w:t xml:space="preserve"> patches</w:t>
      </w:r>
      <w:r w:rsidR="00CF38C6">
        <w:rPr>
          <w:rFonts w:asciiTheme="majorHAnsi" w:eastAsia="Times New Roman" w:hAnsiTheme="majorHAnsi" w:cs="Times New Roman"/>
          <w:lang w:eastAsia="en-GB"/>
        </w:rPr>
        <w:t xml:space="preserve"> that move inward with membrane i</w:t>
      </w:r>
      <w:r w:rsidR="00685CA7">
        <w:rPr>
          <w:rFonts w:asciiTheme="majorHAnsi" w:eastAsia="Times New Roman" w:hAnsiTheme="majorHAnsi" w:cs="Times New Roman"/>
          <w:lang w:eastAsia="en-GB"/>
        </w:rPr>
        <w:t>nvagination</w:t>
      </w:r>
      <w:r w:rsidR="00CF38C6">
        <w:rPr>
          <w:rFonts w:asciiTheme="majorHAnsi" w:eastAsia="Times New Roman" w:hAnsiTheme="majorHAnsi" w:cs="Times New Roman"/>
          <w:lang w:eastAsia="en-GB"/>
        </w:rPr>
        <w:t xml:space="preserve"> do so in the imaging plane.</w:t>
      </w:r>
      <w:r w:rsidR="00E8797D">
        <w:rPr>
          <w:rFonts w:asciiTheme="majorHAnsi" w:eastAsia="Times New Roman" w:hAnsiTheme="majorHAnsi" w:cs="Times New Roman"/>
          <w:lang w:eastAsia="en-GB"/>
        </w:rPr>
        <w:t xml:space="preserve"> </w:t>
      </w:r>
      <w:r w:rsidR="00CF38C6">
        <w:rPr>
          <w:rFonts w:asciiTheme="majorHAnsi" w:eastAsia="Times New Roman" w:hAnsiTheme="majorHAnsi" w:cs="Times New Roman"/>
          <w:lang w:eastAsia="en-GB"/>
        </w:rPr>
        <w:t>Centr</w:t>
      </w:r>
      <w:r w:rsidR="006217F2">
        <w:rPr>
          <w:rFonts w:asciiTheme="majorHAnsi" w:eastAsia="Times New Roman" w:hAnsiTheme="majorHAnsi" w:cs="Times New Roman"/>
          <w:lang w:eastAsia="en-GB"/>
        </w:rPr>
        <w:t xml:space="preserve">oids of </w:t>
      </w:r>
      <w:r w:rsidR="00112A5C">
        <w:rPr>
          <w:rFonts w:asciiTheme="majorHAnsi" w:eastAsia="Times New Roman" w:hAnsiTheme="majorHAnsi" w:cs="Times New Roman"/>
          <w:lang w:eastAsia="en-GB"/>
        </w:rPr>
        <w:t>a particular protein</w:t>
      </w:r>
      <w:r w:rsidR="00FD441A">
        <w:rPr>
          <w:rFonts w:asciiTheme="majorHAnsi" w:eastAsia="Times New Roman" w:hAnsiTheme="majorHAnsi" w:cs="Times New Roman"/>
          <w:lang w:eastAsia="en-GB"/>
        </w:rPr>
        <w:t xml:space="preserve"> as it forms patches at endocytic sites</w:t>
      </w:r>
      <w:r w:rsidR="00DC6726">
        <w:rPr>
          <w:rFonts w:asciiTheme="majorHAnsi" w:eastAsia="Times New Roman" w:hAnsiTheme="majorHAnsi" w:cs="Times New Roman"/>
          <w:lang w:eastAsia="en-GB"/>
        </w:rPr>
        <w:t xml:space="preserve"> </w:t>
      </w:r>
      <w:r w:rsidR="00CF38C6">
        <w:rPr>
          <w:rFonts w:asciiTheme="majorHAnsi" w:eastAsia="Times New Roman" w:hAnsiTheme="majorHAnsi" w:cs="Times New Roman"/>
          <w:lang w:eastAsia="en-GB"/>
        </w:rPr>
        <w:t>are th</w:t>
      </w:r>
      <w:r w:rsidR="006217F2">
        <w:rPr>
          <w:rFonts w:asciiTheme="majorHAnsi" w:eastAsia="Times New Roman" w:hAnsiTheme="majorHAnsi" w:cs="Times New Roman"/>
          <w:lang w:eastAsia="en-GB"/>
        </w:rPr>
        <w:t xml:space="preserve">us tracked </w:t>
      </w:r>
      <w:r w:rsidR="00E8027A">
        <w:rPr>
          <w:rFonts w:asciiTheme="majorHAnsi" w:eastAsia="Times New Roman" w:hAnsiTheme="majorHAnsi" w:cs="Times New Roman"/>
          <w:lang w:eastAsia="en-GB"/>
        </w:rPr>
        <w:t xml:space="preserve">in time. </w:t>
      </w:r>
      <w:r w:rsidR="00074AAF">
        <w:rPr>
          <w:rFonts w:asciiTheme="majorHAnsi" w:eastAsia="Times New Roman" w:hAnsiTheme="majorHAnsi" w:cs="Times New Roman"/>
          <w:lang w:eastAsia="en-GB"/>
        </w:rPr>
        <w:t>B</w:t>
      </w:r>
      <w:r w:rsidR="00FD441A">
        <w:rPr>
          <w:rFonts w:asciiTheme="majorHAnsi" w:eastAsia="Times New Roman" w:hAnsiTheme="majorHAnsi" w:cs="Times New Roman"/>
          <w:lang w:eastAsia="en-GB"/>
        </w:rPr>
        <w:t xml:space="preserve">etween 40-50 </w:t>
      </w:r>
      <w:r w:rsidR="009E3B0D">
        <w:rPr>
          <w:rFonts w:asciiTheme="majorHAnsi" w:eastAsia="Times New Roman" w:hAnsiTheme="majorHAnsi" w:cs="Times New Roman"/>
          <w:lang w:eastAsia="en-GB"/>
        </w:rPr>
        <w:t>centroid</w:t>
      </w:r>
      <w:ins w:id="6" w:author="Marko" w:date="2018-08-13T12:42:00Z">
        <w:r w:rsidR="002A2823">
          <w:rPr>
            <w:rFonts w:asciiTheme="majorHAnsi" w:eastAsia="Times New Roman" w:hAnsiTheme="majorHAnsi" w:cs="Times New Roman"/>
            <w:lang w:eastAsia="en-GB"/>
          </w:rPr>
          <w:t xml:space="preserve"> </w:t>
        </w:r>
        <w:proofErr w:type="spellStart"/>
        <w:r w:rsidR="002A2823">
          <w:rPr>
            <w:rFonts w:asciiTheme="majorHAnsi" w:eastAsia="Times New Roman" w:hAnsiTheme="majorHAnsi" w:cs="Times New Roman"/>
            <w:lang w:eastAsia="en-GB"/>
          </w:rPr>
          <w:t>trajetorie</w:t>
        </w:r>
      </w:ins>
      <w:r w:rsidR="009E3B0D">
        <w:rPr>
          <w:rFonts w:asciiTheme="majorHAnsi" w:eastAsia="Times New Roman" w:hAnsiTheme="majorHAnsi" w:cs="Times New Roman"/>
          <w:lang w:eastAsia="en-GB"/>
        </w:rPr>
        <w:t>s</w:t>
      </w:r>
      <w:proofErr w:type="spellEnd"/>
      <w:r w:rsidR="009E3B0D">
        <w:rPr>
          <w:rFonts w:asciiTheme="majorHAnsi" w:eastAsia="Times New Roman" w:hAnsiTheme="majorHAnsi" w:cs="Times New Roman"/>
          <w:lang w:eastAsia="en-GB"/>
        </w:rPr>
        <w:t xml:space="preserve"> of each protein </w:t>
      </w:r>
      <w:r w:rsidR="00FD441A">
        <w:rPr>
          <w:rFonts w:asciiTheme="majorHAnsi" w:eastAsia="Times New Roman" w:hAnsiTheme="majorHAnsi" w:cs="Times New Roman"/>
          <w:lang w:eastAsia="en-GB"/>
        </w:rPr>
        <w:t>are averaged.</w:t>
      </w:r>
      <w:r w:rsidR="006217F2">
        <w:rPr>
          <w:rFonts w:asciiTheme="majorHAnsi" w:eastAsia="Times New Roman" w:hAnsiTheme="majorHAnsi" w:cs="Times New Roman"/>
          <w:lang w:eastAsia="en-GB"/>
        </w:rPr>
        <w:t xml:space="preserve"> </w:t>
      </w:r>
      <w:r w:rsidR="00FD441A">
        <w:rPr>
          <w:rFonts w:asciiTheme="majorHAnsi" w:eastAsia="Times New Roman" w:hAnsiTheme="majorHAnsi" w:cs="Times New Roman"/>
          <w:lang w:eastAsia="en-GB"/>
        </w:rPr>
        <w:t>This provides</w:t>
      </w:r>
      <w:r w:rsidR="006217F2">
        <w:rPr>
          <w:rFonts w:asciiTheme="majorHAnsi" w:eastAsia="Times New Roman" w:hAnsiTheme="majorHAnsi" w:cs="Times New Roman"/>
          <w:lang w:eastAsia="en-GB"/>
        </w:rPr>
        <w:t xml:space="preserve"> a</w:t>
      </w:r>
      <w:r w:rsidR="00511860">
        <w:rPr>
          <w:rFonts w:asciiTheme="majorHAnsi" w:eastAsia="Times New Roman" w:hAnsiTheme="majorHAnsi" w:cs="Times New Roman"/>
          <w:lang w:eastAsia="en-GB"/>
        </w:rPr>
        <w:t>n averaged centroid</w:t>
      </w:r>
      <w:ins w:id="7" w:author="Marko" w:date="2018-08-13T12:42:00Z">
        <w:r w:rsidR="00275030">
          <w:rPr>
            <w:rFonts w:asciiTheme="majorHAnsi" w:eastAsia="Times New Roman" w:hAnsiTheme="majorHAnsi" w:cs="Times New Roman"/>
            <w:lang w:eastAsia="en-GB"/>
          </w:rPr>
          <w:t xml:space="preserve"> trajectory</w:t>
        </w:r>
      </w:ins>
      <w:r w:rsidR="00511860">
        <w:rPr>
          <w:rFonts w:asciiTheme="majorHAnsi" w:eastAsia="Times New Roman" w:hAnsiTheme="majorHAnsi" w:cs="Times New Roman"/>
          <w:lang w:eastAsia="en-GB"/>
        </w:rPr>
        <w:t xml:space="preserve"> that can be followed with</w:t>
      </w:r>
      <w:r w:rsidR="00CF38C6">
        <w:rPr>
          <w:rFonts w:asciiTheme="majorHAnsi" w:eastAsia="Times New Roman" w:hAnsiTheme="majorHAnsi" w:cs="Times New Roman"/>
          <w:lang w:eastAsia="en-GB"/>
        </w:rPr>
        <w:t xml:space="preserve"> high spatial and temporal resolution. </w:t>
      </w:r>
      <w:r w:rsidR="00875B07">
        <w:rPr>
          <w:rFonts w:asciiTheme="majorHAnsi" w:eastAsia="Times New Roman" w:hAnsiTheme="majorHAnsi" w:cs="Times New Roman"/>
          <w:lang w:eastAsia="en-GB"/>
        </w:rPr>
        <w:t>When different</w:t>
      </w:r>
      <w:r w:rsidR="001A496C">
        <w:rPr>
          <w:rFonts w:asciiTheme="majorHAnsi" w:eastAsia="Times New Roman" w:hAnsiTheme="majorHAnsi" w:cs="Times New Roman"/>
          <w:lang w:eastAsia="en-GB"/>
        </w:rPr>
        <w:t xml:space="preserve"> endocytic proteins are simultaneously imaged with the abundant Abp1, Abp1 provides a frame of reference to which </w:t>
      </w:r>
      <w:r w:rsidR="002329B5">
        <w:rPr>
          <w:rFonts w:asciiTheme="majorHAnsi" w:eastAsia="Times New Roman" w:hAnsiTheme="majorHAnsi" w:cs="Times New Roman"/>
          <w:lang w:eastAsia="en-GB"/>
        </w:rPr>
        <w:t xml:space="preserve">all </w:t>
      </w:r>
      <w:r w:rsidR="005031CC">
        <w:rPr>
          <w:rFonts w:asciiTheme="majorHAnsi" w:eastAsia="Times New Roman" w:hAnsiTheme="majorHAnsi" w:cs="Times New Roman"/>
          <w:lang w:eastAsia="en-GB"/>
        </w:rPr>
        <w:t>the proteins can be</w:t>
      </w:r>
      <w:r w:rsidR="001A496C">
        <w:rPr>
          <w:rFonts w:asciiTheme="majorHAnsi" w:eastAsia="Times New Roman" w:hAnsiTheme="majorHAnsi" w:cs="Times New Roman"/>
          <w:lang w:eastAsia="en-GB"/>
        </w:rPr>
        <w:t xml:space="preserve"> aligned. </w:t>
      </w:r>
      <w:r w:rsidR="0053437A">
        <w:rPr>
          <w:rFonts w:asciiTheme="majorHAnsi" w:eastAsia="Times New Roman" w:hAnsiTheme="majorHAnsi" w:cs="Times New Roman"/>
          <w:lang w:eastAsia="en-GB"/>
        </w:rPr>
        <w:t>Averaged centroid tracking, and correlating these centroid movements with membrane shapes acquired by correlative light and electron microscopy (CLEM) allows us to understand the dynamics of these proteins in the context of shape transitions of the membrane</w:t>
      </w:r>
      <w:r w:rsidR="0053437A">
        <w:rPr>
          <w:rFonts w:asciiTheme="majorHAnsi" w:eastAsia="Times New Roman" w:hAnsiTheme="majorHAnsi" w:cs="Times New Roman"/>
          <w:lang w:eastAsia="en-GB"/>
        </w:rPr>
        <w:fldChar w:fldCharType="begin" w:fldLock="1"/>
      </w:r>
      <w:r w:rsidR="00FC74BA">
        <w:rPr>
          <w:rFonts w:asciiTheme="majorHAnsi" w:eastAsia="Times New Roman" w:hAnsiTheme="majorHAnsi" w:cs="Times New Roman"/>
          <w:lang w:eastAsia="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lt;sup&gt;1&lt;/sup&gt;","plainTextFormattedCitation":"1","previouslyFormattedCitation":"&lt;sup&gt;1&lt;/sup&gt;"},"properties":{"noteIndex":0},"schema":"https://github.com/citation-style-language/schema/raw/master/csl-citation.json"}</w:instrText>
      </w:r>
      <w:r w:rsidR="0053437A">
        <w:rPr>
          <w:rFonts w:asciiTheme="majorHAnsi" w:eastAsia="Times New Roman" w:hAnsiTheme="majorHAnsi" w:cs="Times New Roman"/>
          <w:lang w:eastAsia="en-GB"/>
        </w:rPr>
        <w:fldChar w:fldCharType="separate"/>
      </w:r>
      <w:r w:rsidR="0053437A" w:rsidRPr="00475D7F">
        <w:rPr>
          <w:rFonts w:asciiTheme="majorHAnsi" w:eastAsia="Times New Roman" w:hAnsiTheme="majorHAnsi" w:cs="Times New Roman"/>
          <w:noProof/>
          <w:vertAlign w:val="superscript"/>
          <w:lang w:eastAsia="en-GB"/>
        </w:rPr>
        <w:t>1</w:t>
      </w:r>
      <w:r w:rsidR="0053437A">
        <w:rPr>
          <w:rFonts w:asciiTheme="majorHAnsi" w:eastAsia="Times New Roman" w:hAnsiTheme="majorHAnsi" w:cs="Times New Roman"/>
          <w:lang w:eastAsia="en-GB"/>
        </w:rPr>
        <w:fldChar w:fldCharType="end"/>
      </w:r>
      <w:r w:rsidR="0053437A">
        <w:rPr>
          <w:rFonts w:asciiTheme="majorHAnsi" w:eastAsia="Times New Roman" w:hAnsiTheme="majorHAnsi" w:cs="Times New Roman"/>
          <w:lang w:eastAsia="en-GB"/>
        </w:rPr>
        <w:t xml:space="preserve">.  </w:t>
      </w:r>
    </w:p>
    <w:p w14:paraId="0ACB4ACA" w14:textId="77777777" w:rsidR="00FB3741" w:rsidRDefault="00FB3741" w:rsidP="00DA4C04">
      <w:pPr>
        <w:rPr>
          <w:rFonts w:asciiTheme="majorHAnsi" w:eastAsia="Times New Roman" w:hAnsiTheme="majorHAnsi" w:cs="Times New Roman"/>
          <w:lang w:eastAsia="en-GB"/>
        </w:rPr>
      </w:pPr>
    </w:p>
    <w:p w14:paraId="06335B8E" w14:textId="665914B0" w:rsidR="004C3391" w:rsidRDefault="00937CCD"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Correlating CLEM and centroid tracking has</w:t>
      </w:r>
      <w:r w:rsidR="00C423B0">
        <w:rPr>
          <w:rFonts w:asciiTheme="majorHAnsi" w:eastAsia="Times New Roman" w:hAnsiTheme="majorHAnsi" w:cs="Times New Roman"/>
          <w:lang w:eastAsia="en-GB"/>
        </w:rPr>
        <w:t xml:space="preserve"> shown that </w:t>
      </w:r>
      <w:r w:rsidR="007E69CA">
        <w:rPr>
          <w:rFonts w:asciiTheme="majorHAnsi" w:eastAsia="Times New Roman" w:hAnsiTheme="majorHAnsi" w:cs="Times New Roman"/>
          <w:lang w:eastAsia="en-GB"/>
        </w:rPr>
        <w:t>Sla1</w:t>
      </w:r>
      <w:r w:rsidR="00DD11E5">
        <w:rPr>
          <w:rFonts w:asciiTheme="majorHAnsi" w:eastAsia="Times New Roman" w:hAnsiTheme="majorHAnsi" w:cs="Times New Roman"/>
          <w:lang w:eastAsia="en-GB"/>
        </w:rPr>
        <w:t xml:space="preserve"> </w:t>
      </w:r>
      <w:r w:rsidR="007D2BFD">
        <w:rPr>
          <w:rFonts w:asciiTheme="majorHAnsi" w:eastAsia="Times New Roman" w:hAnsiTheme="majorHAnsi" w:cs="Times New Roman"/>
          <w:lang w:eastAsia="en-GB"/>
        </w:rPr>
        <w:t>starts to move</w:t>
      </w:r>
      <w:del w:id="8" w:author="Marko" w:date="2018-08-13T12:44:00Z">
        <w:r w:rsidR="007D2BFD" w:rsidDel="00742CFF">
          <w:rPr>
            <w:rFonts w:asciiTheme="majorHAnsi" w:eastAsia="Times New Roman" w:hAnsiTheme="majorHAnsi" w:cs="Times New Roman"/>
            <w:lang w:eastAsia="en-GB"/>
          </w:rPr>
          <w:delText>s</w:delText>
        </w:r>
      </w:del>
      <w:r w:rsidR="00DD11E5">
        <w:rPr>
          <w:rFonts w:asciiTheme="majorHAnsi" w:eastAsia="Times New Roman" w:hAnsiTheme="majorHAnsi" w:cs="Times New Roman"/>
          <w:lang w:eastAsia="en-GB"/>
        </w:rPr>
        <w:t xml:space="preserve"> into the cytoplasm</w:t>
      </w:r>
      <w:r w:rsidR="007D2BFD">
        <w:rPr>
          <w:rFonts w:asciiTheme="majorHAnsi" w:eastAsia="Times New Roman" w:hAnsiTheme="majorHAnsi" w:cs="Times New Roman"/>
          <w:lang w:eastAsia="en-GB"/>
        </w:rPr>
        <w:t xml:space="preserve"> concomitant with the arrival of </w:t>
      </w:r>
      <w:r w:rsidR="00D83108">
        <w:rPr>
          <w:rFonts w:asciiTheme="majorHAnsi" w:eastAsia="Times New Roman" w:hAnsiTheme="majorHAnsi" w:cs="Times New Roman"/>
          <w:lang w:eastAsia="en-GB"/>
        </w:rPr>
        <w:t>Abp1</w:t>
      </w:r>
      <w:del w:id="9" w:author="Marko" w:date="2018-08-13T12:44:00Z">
        <w:r w:rsidR="00D83108" w:rsidDel="009C480D">
          <w:rPr>
            <w:rFonts w:asciiTheme="majorHAnsi" w:eastAsia="Times New Roman" w:hAnsiTheme="majorHAnsi" w:cs="Times New Roman"/>
            <w:lang w:eastAsia="en-GB"/>
          </w:rPr>
          <w:delText>,</w:delText>
        </w:r>
      </w:del>
      <w:r w:rsidR="00D83108">
        <w:rPr>
          <w:rFonts w:asciiTheme="majorHAnsi" w:eastAsia="Times New Roman" w:hAnsiTheme="majorHAnsi" w:cs="Times New Roman"/>
          <w:lang w:eastAsia="en-GB"/>
        </w:rPr>
        <w:t xml:space="preserve"> </w:t>
      </w:r>
      <w:r w:rsidR="007C451E">
        <w:rPr>
          <w:rFonts w:asciiTheme="majorHAnsi" w:eastAsia="Times New Roman" w:hAnsiTheme="majorHAnsi" w:cs="Times New Roman"/>
          <w:lang w:eastAsia="en-GB"/>
        </w:rPr>
        <w:t xml:space="preserve">and </w:t>
      </w:r>
      <w:del w:id="10" w:author="Marko" w:date="2018-08-13T12:44:00Z">
        <w:r w:rsidR="007C451E" w:rsidDel="009C480D">
          <w:rPr>
            <w:rFonts w:asciiTheme="majorHAnsi" w:eastAsia="Times New Roman" w:hAnsiTheme="majorHAnsi" w:cs="Times New Roman"/>
            <w:lang w:eastAsia="en-GB"/>
          </w:rPr>
          <w:delText xml:space="preserve">therefore of </w:delText>
        </w:r>
      </w:del>
      <w:r w:rsidR="007D2BFD">
        <w:rPr>
          <w:rFonts w:asciiTheme="majorHAnsi" w:eastAsia="Times New Roman" w:hAnsiTheme="majorHAnsi" w:cs="Times New Roman"/>
          <w:lang w:eastAsia="en-GB"/>
        </w:rPr>
        <w:t>actin</w:t>
      </w:r>
      <w:r w:rsidR="00190915">
        <w:rPr>
          <w:rFonts w:asciiTheme="majorHAnsi" w:eastAsia="Times New Roman" w:hAnsiTheme="majorHAnsi" w:cs="Times New Roman"/>
          <w:lang w:eastAsia="en-GB"/>
        </w:rPr>
        <w:fldChar w:fldCharType="begin" w:fldLock="1"/>
      </w:r>
      <w:r w:rsidR="00031CA9">
        <w:rPr>
          <w:rFonts w:asciiTheme="majorHAnsi" w:eastAsia="Times New Roman" w:hAnsiTheme="majorHAnsi" w:cs="Times New Roman"/>
          <w:lang w:eastAsia="en-GB"/>
        </w:rPr>
        <w:instrText xml:space="preserve">ADDIN CSL_CITATION {"citationItems":[{"id":"ITEM-1","itemData":{"DOI":"10.1016/j.cell.2005.09.024","ISSN":"00928674","author":[{"dropping-particle":"","family":"Kaksonen","given":"Marko","non-dropping-particle":"","parse-names":false,"suffix":""},{"dropping-particle":"","family":"Toret","given":"Christopher P.","non-dropping-particle":"","parse-names":false,"suffix":""},{"dropping-particle":"","family":"Drubin","given":"David G.","non-dropping-particle":"","parse-names":false,"suffix":""}],"container-title":"Cell","id":"ITEM-1","issue":"2","issued":{"date-parts":[["2005","10"]]},"page":"305-320","title":"A Modular Design for the Clathrin- and Actin-Mediated Endocytosis Machinery","type":"article-journal","volume":"123"},"uris":["http://www.mendeley.com/documents/?uuid=700df901-7031-4f22-b9fb-a894c052e88e"]},{"id":"ITEM-2","itemData":{"DOI":"10.1016/j.cell.2012.05.046","ISSN":"0092-8674","abstract":"Summary\nEndocytosis,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sidR="00031CA9">
        <w:rPr>
          <w:rFonts w:ascii="MS Mincho" w:eastAsia="MS Mincho" w:hAnsi="MS Mincho" w:cs="MS Mincho"/>
          <w:lang w:eastAsia="en-GB"/>
        </w:rPr>
        <w:instrText>∼</w:instrText>
      </w:r>
      <w:r w:rsidR="00031CA9">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G.","non-dropping-particle":"","parse-names":false,"suffix":""}],"container-title":"Cell","id":"ITEM-2","issue":"3","issued":{"date-parts":[["2012","8"]]},"page":"508-520","title":"Plasma Membrane Reshaping during Endocytosis Is Revealed by Time-Resolved Electron Tomography","type":"article-journal","volume":"150"},"uris":["http://www.mendeley.com/documents/?uuid=252a2fb8-2357-4d95-907b-d511bf72e8db"]},{"id":"ITEM-3","itemData":{"DOI":"10.7554/eLife.04535","ISSN":"2050-084X","abstract":"Clathrin-mediated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-3","issued":{"date-parts":[["2015","2"]]},"language":"en","page":"e04535","title":"Visualizing the functional architecture of the endocytic machinery","type":"article-journal"},"uris":["http://www.mendeley.com/documents/?uuid=52656222-a0ca-4722-ab78-188dd70cedb7"]}],"mendeley":{"formattedCitation":"&lt;sup&gt;1–3&lt;/sup&gt;","plainTextFormattedCitation":"1–3","previouslyFormattedCitation":"&lt;sup&gt;1–3&lt;/sup&gt;"},"properties":{"noteIndex":0},"schema":"https://github.com/citation-style-language/schema/raw/master/csl-citation.json"}</w:instrText>
      </w:r>
      <w:r w:rsidR="00190915">
        <w:rPr>
          <w:rFonts w:asciiTheme="majorHAnsi" w:eastAsia="Times New Roman" w:hAnsiTheme="majorHAnsi" w:cs="Times New Roman"/>
          <w:lang w:eastAsia="en-GB"/>
        </w:rPr>
        <w:fldChar w:fldCharType="separate"/>
      </w:r>
      <w:r w:rsidR="00166257" w:rsidRPr="00166257">
        <w:rPr>
          <w:rFonts w:asciiTheme="majorHAnsi" w:eastAsia="Times New Roman" w:hAnsiTheme="majorHAnsi" w:cs="Times New Roman"/>
          <w:noProof/>
          <w:vertAlign w:val="superscript"/>
          <w:lang w:eastAsia="en-GB"/>
        </w:rPr>
        <w:t>1–3</w:t>
      </w:r>
      <w:r w:rsidR="00190915">
        <w:rPr>
          <w:rFonts w:asciiTheme="majorHAnsi" w:eastAsia="Times New Roman" w:hAnsiTheme="majorHAnsi" w:cs="Times New Roman"/>
          <w:lang w:eastAsia="en-GB"/>
        </w:rPr>
        <w:fldChar w:fldCharType="end"/>
      </w:r>
      <w:r w:rsidR="007D2BFD">
        <w:rPr>
          <w:rFonts w:asciiTheme="majorHAnsi" w:eastAsia="Times New Roman" w:hAnsiTheme="majorHAnsi" w:cs="Times New Roman"/>
          <w:lang w:eastAsia="en-GB"/>
        </w:rPr>
        <w:t xml:space="preserve">. </w:t>
      </w:r>
      <w:r w:rsidR="00DC7F2B">
        <w:rPr>
          <w:rFonts w:asciiTheme="majorHAnsi" w:eastAsia="Times New Roman" w:hAnsiTheme="majorHAnsi" w:cs="Times New Roman"/>
          <w:lang w:eastAsia="en-GB"/>
        </w:rPr>
        <w:t>Sla1 moves</w:t>
      </w:r>
      <w:r w:rsidR="00A15950">
        <w:rPr>
          <w:rFonts w:asciiTheme="majorHAnsi" w:eastAsia="Times New Roman" w:hAnsiTheme="majorHAnsi" w:cs="Times New Roman"/>
          <w:lang w:eastAsia="en-GB"/>
        </w:rPr>
        <w:t xml:space="preserve"> inwards along with the membrane and follows i</w:t>
      </w:r>
      <w:r w:rsidR="00DC7F2B">
        <w:rPr>
          <w:rFonts w:asciiTheme="majorHAnsi" w:eastAsia="Times New Roman" w:hAnsiTheme="majorHAnsi" w:cs="Times New Roman"/>
          <w:lang w:eastAsia="en-GB"/>
        </w:rPr>
        <w:t>t</w:t>
      </w:r>
      <w:r w:rsidR="007327B6">
        <w:rPr>
          <w:rFonts w:asciiTheme="majorHAnsi" w:eastAsia="Times New Roman" w:hAnsiTheme="majorHAnsi" w:cs="Times New Roman"/>
          <w:lang w:eastAsia="en-GB"/>
        </w:rPr>
        <w:t xml:space="preserve"> through endocytosis</w:t>
      </w:r>
      <w:r w:rsidR="00A15950">
        <w:rPr>
          <w:rFonts w:asciiTheme="majorHAnsi" w:eastAsia="Times New Roman" w:hAnsiTheme="majorHAnsi" w:cs="Times New Roman"/>
          <w:lang w:eastAsia="en-GB"/>
        </w:rPr>
        <w:t xml:space="preserve">. </w:t>
      </w:r>
      <w:r w:rsidR="007D2BFD">
        <w:rPr>
          <w:rFonts w:asciiTheme="majorHAnsi" w:eastAsia="Times New Roman" w:hAnsiTheme="majorHAnsi" w:cs="Times New Roman"/>
          <w:lang w:eastAsia="en-GB"/>
        </w:rPr>
        <w:t>As inward mov</w:t>
      </w:r>
      <w:r w:rsidR="00632341">
        <w:rPr>
          <w:rFonts w:asciiTheme="majorHAnsi" w:eastAsia="Times New Roman" w:hAnsiTheme="majorHAnsi" w:cs="Times New Roman"/>
          <w:lang w:eastAsia="en-GB"/>
        </w:rPr>
        <w:t>e</w:t>
      </w:r>
      <w:r w:rsidR="007D2BFD">
        <w:rPr>
          <w:rFonts w:asciiTheme="majorHAnsi" w:eastAsia="Times New Roman" w:hAnsiTheme="majorHAnsi" w:cs="Times New Roman"/>
          <w:lang w:eastAsia="en-GB"/>
        </w:rPr>
        <w:t xml:space="preserve">ment of the coat begins, the Sla1 patch is disassembled, </w:t>
      </w:r>
      <w:r w:rsidR="0000510E">
        <w:rPr>
          <w:rFonts w:asciiTheme="majorHAnsi" w:eastAsia="Times New Roman" w:hAnsiTheme="majorHAnsi" w:cs="Times New Roman"/>
          <w:lang w:eastAsia="en-GB"/>
        </w:rPr>
        <w:t xml:space="preserve">inferred </w:t>
      </w:r>
      <w:r w:rsidR="007D4C25">
        <w:rPr>
          <w:rFonts w:asciiTheme="majorHAnsi" w:eastAsia="Times New Roman" w:hAnsiTheme="majorHAnsi" w:cs="Times New Roman"/>
          <w:lang w:eastAsia="en-GB"/>
        </w:rPr>
        <w:t>from</w:t>
      </w:r>
      <w:r w:rsidR="0000510E">
        <w:rPr>
          <w:rFonts w:asciiTheme="majorHAnsi" w:eastAsia="Times New Roman" w:hAnsiTheme="majorHAnsi" w:cs="Times New Roman"/>
          <w:lang w:eastAsia="en-GB"/>
        </w:rPr>
        <w:t xml:space="preserve"> the decay </w:t>
      </w:r>
      <w:r w:rsidR="007D2BFD">
        <w:rPr>
          <w:rFonts w:asciiTheme="majorHAnsi" w:eastAsia="Times New Roman" w:hAnsiTheme="majorHAnsi" w:cs="Times New Roman"/>
          <w:lang w:eastAsia="en-GB"/>
        </w:rPr>
        <w:t>of the fluorescent intensity of Sla1-GFP</w:t>
      </w:r>
      <w:r w:rsidR="0000510E">
        <w:rPr>
          <w:rFonts w:asciiTheme="majorHAnsi" w:eastAsia="Times New Roman" w:hAnsiTheme="majorHAnsi" w:cs="Times New Roman"/>
          <w:lang w:eastAsia="en-GB"/>
        </w:rPr>
        <w:fldChar w:fldCharType="begin" w:fldLock="1"/>
      </w:r>
      <w:r w:rsidR="00FB3741">
        <w:rPr>
          <w:rFonts w:asciiTheme="majorHAnsi" w:eastAsia="Times New Roman" w:hAnsiTheme="majorHAnsi" w:cs="Times New Roman"/>
          <w:lang w:eastAsia="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lt;sup&gt;1&lt;/sup&gt;","plainTextFormattedCitation":"1","previouslyFormattedCitation":"&lt;sup&gt;1&lt;/sup&gt;"},"properties":{"noteIndex":0},"schema":"https://github.com/citation-style-language/schema/raw/master/csl-citation.json"}</w:instrText>
      </w:r>
      <w:r w:rsidR="0000510E">
        <w:rPr>
          <w:rFonts w:asciiTheme="majorHAnsi" w:eastAsia="Times New Roman" w:hAnsiTheme="majorHAnsi" w:cs="Times New Roman"/>
          <w:lang w:eastAsia="en-GB"/>
        </w:rPr>
        <w:fldChar w:fldCharType="separate"/>
      </w:r>
      <w:r w:rsidR="004F3296" w:rsidRPr="004F3296">
        <w:rPr>
          <w:rFonts w:asciiTheme="majorHAnsi" w:eastAsia="Times New Roman" w:hAnsiTheme="majorHAnsi" w:cs="Times New Roman"/>
          <w:noProof/>
          <w:vertAlign w:val="superscript"/>
          <w:lang w:eastAsia="en-GB"/>
        </w:rPr>
        <w:t>1</w:t>
      </w:r>
      <w:r w:rsidR="0000510E">
        <w:rPr>
          <w:rFonts w:asciiTheme="majorHAnsi" w:eastAsia="Times New Roman" w:hAnsiTheme="majorHAnsi" w:cs="Times New Roman"/>
          <w:lang w:eastAsia="en-GB"/>
        </w:rPr>
        <w:fldChar w:fldCharType="end"/>
      </w:r>
      <w:r w:rsidR="00031CA9">
        <w:rPr>
          <w:rFonts w:asciiTheme="majorHAnsi" w:eastAsia="Times New Roman" w:hAnsiTheme="majorHAnsi" w:cs="Times New Roman"/>
          <w:lang w:eastAsia="en-GB"/>
        </w:rPr>
        <w:t xml:space="preserve"> </w:t>
      </w:r>
      <w:r w:rsidR="00FB3741">
        <w:rPr>
          <w:rFonts w:asciiTheme="majorHAnsi" w:eastAsia="Times New Roman" w:hAnsiTheme="majorHAnsi" w:cs="Times New Roman"/>
          <w:lang w:eastAsia="en-GB"/>
        </w:rPr>
        <w:t>(</w:t>
      </w:r>
      <w:r w:rsidR="002E4C81">
        <w:rPr>
          <w:rFonts w:asciiTheme="majorHAnsi" w:eastAsia="Times New Roman" w:hAnsiTheme="majorHAnsi" w:cs="Times New Roman"/>
          <w:lang w:eastAsia="en-GB"/>
        </w:rPr>
        <w:t>Fig.3</w:t>
      </w:r>
      <w:r w:rsidR="000F19CE">
        <w:rPr>
          <w:rFonts w:asciiTheme="majorHAnsi" w:eastAsia="Times New Roman" w:hAnsiTheme="majorHAnsi" w:cs="Times New Roman"/>
          <w:lang w:eastAsia="en-GB"/>
        </w:rPr>
        <w:t>.1</w:t>
      </w:r>
      <w:proofErr w:type="gramStart"/>
      <w:r w:rsidR="00475D7F">
        <w:rPr>
          <w:rFonts w:asciiTheme="majorHAnsi" w:eastAsia="Times New Roman" w:hAnsiTheme="majorHAnsi" w:cs="Times New Roman"/>
          <w:lang w:eastAsia="en-GB"/>
        </w:rPr>
        <w:t>D,E</w:t>
      </w:r>
      <w:proofErr w:type="gramEnd"/>
      <w:r w:rsidR="00FB3741">
        <w:rPr>
          <w:rFonts w:asciiTheme="majorHAnsi" w:eastAsia="Times New Roman" w:hAnsiTheme="majorHAnsi" w:cs="Times New Roman"/>
          <w:lang w:eastAsia="en-GB"/>
        </w:rPr>
        <w:t>)</w:t>
      </w:r>
      <w:r w:rsidR="007D2BFD">
        <w:rPr>
          <w:rFonts w:asciiTheme="majorHAnsi" w:eastAsia="Times New Roman" w:hAnsiTheme="majorHAnsi" w:cs="Times New Roman"/>
          <w:lang w:eastAsia="en-GB"/>
        </w:rPr>
        <w:t>.</w:t>
      </w:r>
      <w:r w:rsidR="004632AF">
        <w:rPr>
          <w:rFonts w:asciiTheme="majorHAnsi" w:eastAsia="Times New Roman" w:hAnsiTheme="majorHAnsi" w:cs="Times New Roman"/>
          <w:lang w:eastAsia="en-GB"/>
        </w:rPr>
        <w:t xml:space="preserve"> </w:t>
      </w:r>
      <w:proofErr w:type="spellStart"/>
      <w:r w:rsidR="00B5653E">
        <w:rPr>
          <w:rFonts w:asciiTheme="majorHAnsi" w:eastAsia="Times New Roman" w:hAnsiTheme="majorHAnsi" w:cs="Times New Roman"/>
          <w:lang w:eastAsia="en-GB"/>
        </w:rPr>
        <w:t>Rvs</w:t>
      </w:r>
      <w:proofErr w:type="spellEnd"/>
      <w:r w:rsidR="00B5653E">
        <w:rPr>
          <w:rFonts w:asciiTheme="majorHAnsi" w:eastAsia="Times New Roman" w:hAnsiTheme="majorHAnsi" w:cs="Times New Roman"/>
          <w:lang w:eastAsia="en-GB"/>
        </w:rPr>
        <w:t xml:space="preserve"> localizes to endocytic patches </w:t>
      </w:r>
      <w:r w:rsidR="00337B15">
        <w:rPr>
          <w:rFonts w:asciiTheme="majorHAnsi" w:eastAsia="Times New Roman" w:hAnsiTheme="majorHAnsi" w:cs="Times New Roman"/>
          <w:lang w:eastAsia="en-GB"/>
        </w:rPr>
        <w:t xml:space="preserve">later in the </w:t>
      </w:r>
      <w:r w:rsidR="00EF2DE2">
        <w:rPr>
          <w:rFonts w:asciiTheme="majorHAnsi" w:eastAsia="Times New Roman" w:hAnsiTheme="majorHAnsi" w:cs="Times New Roman"/>
          <w:lang w:eastAsia="en-GB"/>
        </w:rPr>
        <w:t xml:space="preserve">endocytic </w:t>
      </w:r>
      <w:r w:rsidR="00337B15">
        <w:rPr>
          <w:rFonts w:asciiTheme="majorHAnsi" w:eastAsia="Times New Roman" w:hAnsiTheme="majorHAnsi" w:cs="Times New Roman"/>
          <w:lang w:eastAsia="en-GB"/>
        </w:rPr>
        <w:t xml:space="preserve">timeline, after </w:t>
      </w:r>
      <w:del w:id="11" w:author="Marko" w:date="2018-08-13T12:45:00Z">
        <w:r w:rsidR="00337B15" w:rsidDel="00191E68">
          <w:rPr>
            <w:rFonts w:asciiTheme="majorHAnsi" w:eastAsia="Times New Roman" w:hAnsiTheme="majorHAnsi" w:cs="Times New Roman"/>
            <w:lang w:eastAsia="en-GB"/>
          </w:rPr>
          <w:delText xml:space="preserve">parallel </w:delText>
        </w:r>
      </w:del>
      <w:r w:rsidR="00337B15">
        <w:rPr>
          <w:rFonts w:asciiTheme="majorHAnsi" w:eastAsia="Times New Roman" w:hAnsiTheme="majorHAnsi" w:cs="Times New Roman"/>
          <w:lang w:eastAsia="en-GB"/>
        </w:rPr>
        <w:t xml:space="preserve">membrane tubes </w:t>
      </w:r>
      <w:commentRangeStart w:id="12"/>
      <w:del w:id="13" w:author="Marko" w:date="2018-08-13T12:45:00Z">
        <w:r w:rsidR="00337B15" w:rsidDel="00191E68">
          <w:rPr>
            <w:rFonts w:asciiTheme="majorHAnsi" w:eastAsia="Times New Roman" w:hAnsiTheme="majorHAnsi" w:cs="Times New Roman"/>
            <w:lang w:eastAsia="en-GB"/>
          </w:rPr>
          <w:delText xml:space="preserve">are </w:delText>
        </w:r>
      </w:del>
      <w:ins w:id="14" w:author="Marko" w:date="2018-08-13T12:45:00Z">
        <w:r w:rsidR="00191E68">
          <w:rPr>
            <w:rFonts w:asciiTheme="majorHAnsi" w:eastAsia="Times New Roman" w:hAnsiTheme="majorHAnsi" w:cs="Times New Roman"/>
            <w:lang w:eastAsia="en-GB"/>
          </w:rPr>
          <w:t>is</w:t>
        </w:r>
        <w:commentRangeEnd w:id="12"/>
        <w:r w:rsidR="00CE19B2">
          <w:rPr>
            <w:rStyle w:val="CommentReference"/>
          </w:rPr>
          <w:commentReference w:id="12"/>
        </w:r>
        <w:r w:rsidR="00191E68">
          <w:rPr>
            <w:rFonts w:asciiTheme="majorHAnsi" w:eastAsia="Times New Roman" w:hAnsiTheme="majorHAnsi" w:cs="Times New Roman"/>
            <w:lang w:eastAsia="en-GB"/>
          </w:rPr>
          <w:t xml:space="preserve"> </w:t>
        </w:r>
      </w:ins>
      <w:r w:rsidR="00337B15">
        <w:rPr>
          <w:rFonts w:asciiTheme="majorHAnsi" w:eastAsia="Times New Roman" w:hAnsiTheme="majorHAnsi" w:cs="Times New Roman"/>
          <w:lang w:eastAsia="en-GB"/>
        </w:rPr>
        <w:t>formed</w:t>
      </w:r>
      <w:r w:rsidR="00B45947">
        <w:rPr>
          <w:rFonts w:asciiTheme="majorHAnsi" w:eastAsia="Times New Roman" w:hAnsiTheme="majorHAnsi" w:cs="Times New Roman"/>
          <w:lang w:eastAsia="en-GB"/>
        </w:rPr>
        <w:fldChar w:fldCharType="begin" w:fldLock="1"/>
      </w:r>
      <w:r w:rsidR="00B45947">
        <w:rPr>
          <w:rFonts w:asciiTheme="majorHAnsi" w:eastAsia="Times New Roman" w:hAnsiTheme="majorHAnsi" w:cs="Times New Roman"/>
          <w:lang w:eastAsia="en-GB"/>
        </w:rPr>
        <w:instrText xml:space="preserve">ADDIN CSL_CITATION {"citationItems":[{"id":"ITEM-1","itemData":{"DOI":"10.1016/j.cell.2012.05.046","ISSN":"0092-8674","abstract":"Summary\nEndocytosis,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sidR="00B45947">
        <w:rPr>
          <w:rFonts w:ascii="MS Mincho" w:eastAsia="MS Mincho" w:hAnsi="MS Mincho" w:cs="MS Mincho"/>
          <w:lang w:eastAsia="en-GB"/>
        </w:rPr>
        <w:instrText>∼</w:instrText>
      </w:r>
      <w:r w:rsidR="00B45947">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G.","non-dropping-particle":"","parse-names":false,"suffix":""}],"container-title":"Cell","id":"ITEM-1","issue":"3","issued":{"date-parts":[["2012","8"]]},"page":"508-520","title":"Plasma Membrane Reshaping during Endocytosis Is Revealed by Time-Resolved Electron Tomography","type":"article-journal","volume":"150"},"uris":["http://www.mendeley.com/documents/?uuid=252a2fb8-2357-4d95-907b-d511bf72e8db"]}],"mendeley":{"formattedCitation":"&lt;sup&gt;3&lt;/sup&gt;","plainTextFormattedCitation":"3","previouslyFormattedCitation":"&lt;sup&gt;3&lt;/sup&gt;"},"properties":{"noteIndex":0},"schema":"https://github.com/citation-style-language/schema/raw/master/csl-citation.json"}</w:instrText>
      </w:r>
      <w:r w:rsidR="00B45947">
        <w:rPr>
          <w:rFonts w:asciiTheme="majorHAnsi" w:eastAsia="Times New Roman" w:hAnsiTheme="majorHAnsi" w:cs="Times New Roman"/>
          <w:lang w:eastAsia="en-GB"/>
        </w:rPr>
        <w:fldChar w:fldCharType="separate"/>
      </w:r>
      <w:r w:rsidR="00B45947" w:rsidRPr="00031CA9">
        <w:rPr>
          <w:rFonts w:asciiTheme="majorHAnsi" w:eastAsia="Times New Roman" w:hAnsiTheme="majorHAnsi" w:cs="Times New Roman"/>
          <w:noProof/>
          <w:vertAlign w:val="superscript"/>
          <w:lang w:eastAsia="en-GB"/>
        </w:rPr>
        <w:t>3</w:t>
      </w:r>
      <w:r w:rsidR="00B45947">
        <w:rPr>
          <w:rFonts w:asciiTheme="majorHAnsi" w:eastAsia="Times New Roman" w:hAnsiTheme="majorHAnsi" w:cs="Times New Roman"/>
          <w:lang w:eastAsia="en-GB"/>
        </w:rPr>
        <w:fldChar w:fldCharType="end"/>
      </w:r>
      <w:r w:rsidR="00B5653E">
        <w:rPr>
          <w:rFonts w:asciiTheme="majorHAnsi" w:eastAsia="Times New Roman" w:hAnsiTheme="majorHAnsi" w:cs="Times New Roman"/>
          <w:lang w:eastAsia="en-GB"/>
        </w:rPr>
        <w:t xml:space="preserve">. </w:t>
      </w:r>
      <w:r w:rsidR="00337B15">
        <w:rPr>
          <w:rFonts w:asciiTheme="majorHAnsi" w:eastAsia="Times New Roman" w:hAnsiTheme="majorHAnsi" w:cs="Times New Roman"/>
          <w:lang w:eastAsia="en-GB"/>
        </w:rPr>
        <w:t>Membrane s</w:t>
      </w:r>
      <w:r w:rsidR="00190915">
        <w:rPr>
          <w:rFonts w:asciiTheme="majorHAnsi" w:eastAsia="Times New Roman" w:hAnsiTheme="majorHAnsi" w:cs="Times New Roman"/>
          <w:lang w:eastAsia="en-GB"/>
        </w:rPr>
        <w:t>cission occurs at</w:t>
      </w:r>
      <w:r w:rsidR="008B467A">
        <w:rPr>
          <w:rFonts w:asciiTheme="majorHAnsi" w:eastAsia="Times New Roman" w:hAnsiTheme="majorHAnsi" w:cs="Times New Roman"/>
          <w:lang w:eastAsia="en-GB"/>
        </w:rPr>
        <w:t xml:space="preserve"> around</w:t>
      </w:r>
      <w:r w:rsidR="00190915">
        <w:rPr>
          <w:rFonts w:asciiTheme="majorHAnsi" w:eastAsia="Times New Roman" w:hAnsiTheme="majorHAnsi" w:cs="Times New Roman"/>
          <w:lang w:eastAsia="en-GB"/>
        </w:rPr>
        <w:t xml:space="preserve"> 60% of </w:t>
      </w:r>
      <w:r w:rsidR="006B6C95">
        <w:rPr>
          <w:rFonts w:asciiTheme="majorHAnsi" w:eastAsia="Times New Roman" w:hAnsiTheme="majorHAnsi" w:cs="Times New Roman"/>
          <w:lang w:eastAsia="en-GB"/>
        </w:rPr>
        <w:softHyphen/>
      </w:r>
      <w:r w:rsidR="00BF7E4C">
        <w:rPr>
          <w:rFonts w:asciiTheme="majorHAnsi" w:eastAsia="Times New Roman" w:hAnsiTheme="majorHAnsi" w:cs="Times New Roman"/>
          <w:lang w:eastAsia="en-GB"/>
        </w:rPr>
        <w:t xml:space="preserve">its lifetime </w:t>
      </w:r>
      <w:r w:rsidR="002E4C81">
        <w:rPr>
          <w:rFonts w:asciiTheme="majorHAnsi" w:eastAsia="Times New Roman" w:hAnsiTheme="majorHAnsi" w:cs="Times New Roman"/>
          <w:lang w:eastAsia="en-GB"/>
        </w:rPr>
        <w:t>at sites</w:t>
      </w:r>
      <w:r w:rsidR="00190915">
        <w:rPr>
          <w:rFonts w:asciiTheme="majorHAnsi" w:eastAsia="Times New Roman" w:hAnsiTheme="majorHAnsi" w:cs="Times New Roman"/>
          <w:lang w:eastAsia="en-GB"/>
        </w:rPr>
        <w:fldChar w:fldCharType="begin" w:fldLock="1"/>
      </w:r>
      <w:r w:rsidR="00031CA9">
        <w:rPr>
          <w:rFonts w:asciiTheme="majorHAnsi" w:eastAsia="Times New Roman" w:hAnsiTheme="majorHAnsi" w:cs="Times New Roman"/>
          <w:lang w:eastAsia="en-GB"/>
        </w:rPr>
        <w:instrText xml:space="preserve">ADDIN CSL_CITATION {"citationItems":[{"id":"ITEM-1","itemData":{"DOI":"10.1016/j.cell.2012.05.046","ISSN":"0092-8674","abstract":"Summary\nEndocytosis,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sidR="00031CA9">
        <w:rPr>
          <w:rFonts w:ascii="MS Mincho" w:eastAsia="MS Mincho" w:hAnsi="MS Mincho" w:cs="MS Mincho"/>
          <w:lang w:eastAsia="en-GB"/>
        </w:rPr>
        <w:instrText>∼</w:instrText>
      </w:r>
      <w:r w:rsidR="00031CA9">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G.","non-dropping-particle":"","parse-names":false,"suffix":""}],"container-title":"Cell","id":"ITEM-1","issue":"3","issued":{"date-parts":[["2012","8"]]},"page":"508-520","title":"Plasma Membrane Reshaping during Endocytosis Is Revealed by Time-Resolved Electron Tomography","type":"article-journal","volume":"150"},"uris":["http://www.mendeley.com/documents/?uuid=252a2fb8-2357-4d95-907b-d511bf72e8db"]}],"mendeley":{"formattedCitation":"&lt;sup&gt;3&lt;/sup&gt;","plainTextFormattedCitation":"3","previouslyFormattedCitation":"&lt;sup&gt;3&lt;/sup&gt;"},"properties":{"noteIndex":0},"schema":"https://github.com/citation-style-language/schema/raw/master/csl-citation.json"}</w:instrText>
      </w:r>
      <w:r w:rsidR="00190915">
        <w:rPr>
          <w:rFonts w:asciiTheme="majorHAnsi" w:eastAsia="Times New Roman" w:hAnsiTheme="majorHAnsi" w:cs="Times New Roman"/>
          <w:lang w:eastAsia="en-GB"/>
        </w:rPr>
        <w:fldChar w:fldCharType="separate"/>
      </w:r>
      <w:r w:rsidR="00031CA9" w:rsidRPr="00031CA9">
        <w:rPr>
          <w:rFonts w:asciiTheme="majorHAnsi" w:eastAsia="Times New Roman" w:hAnsiTheme="majorHAnsi" w:cs="Times New Roman"/>
          <w:noProof/>
          <w:vertAlign w:val="superscript"/>
          <w:lang w:eastAsia="en-GB"/>
        </w:rPr>
        <w:t>3</w:t>
      </w:r>
      <w:r w:rsidR="00190915">
        <w:rPr>
          <w:rFonts w:asciiTheme="majorHAnsi" w:eastAsia="Times New Roman" w:hAnsiTheme="majorHAnsi" w:cs="Times New Roman"/>
          <w:lang w:eastAsia="en-GB"/>
        </w:rPr>
        <w:fldChar w:fldCharType="end"/>
      </w:r>
      <w:r w:rsidR="00190915">
        <w:rPr>
          <w:rFonts w:asciiTheme="majorHAnsi" w:eastAsia="Times New Roman" w:hAnsiTheme="majorHAnsi" w:cs="Times New Roman"/>
          <w:lang w:eastAsia="en-GB"/>
        </w:rPr>
        <w:t>.</w:t>
      </w:r>
      <w:r w:rsidR="00DD11E5">
        <w:rPr>
          <w:rFonts w:asciiTheme="majorHAnsi" w:eastAsia="Times New Roman" w:hAnsiTheme="majorHAnsi" w:cs="Times New Roman"/>
          <w:lang w:eastAsia="en-GB"/>
        </w:rPr>
        <w:t xml:space="preserve"> </w:t>
      </w:r>
      <w:r w:rsidR="00190915">
        <w:rPr>
          <w:rFonts w:asciiTheme="majorHAnsi" w:eastAsia="Times New Roman" w:hAnsiTheme="majorHAnsi" w:cs="Times New Roman"/>
          <w:lang w:eastAsia="en-GB"/>
        </w:rPr>
        <w:t xml:space="preserve">At </w:t>
      </w:r>
      <w:r w:rsidR="00451A92">
        <w:rPr>
          <w:rFonts w:asciiTheme="majorHAnsi" w:eastAsia="Times New Roman" w:hAnsiTheme="majorHAnsi" w:cs="Times New Roman"/>
          <w:lang w:eastAsia="en-GB"/>
        </w:rPr>
        <w:t>the time of scission,</w:t>
      </w:r>
      <w:r w:rsidR="00190915">
        <w:rPr>
          <w:rFonts w:asciiTheme="majorHAnsi" w:eastAsia="Times New Roman" w:hAnsiTheme="majorHAnsi" w:cs="Times New Roman"/>
          <w:lang w:eastAsia="en-GB"/>
        </w:rPr>
        <w:t xml:space="preserve"> the Rvs167-GFP centroid </w:t>
      </w:r>
      <w:r w:rsidR="004632AF">
        <w:rPr>
          <w:rFonts w:asciiTheme="majorHAnsi" w:eastAsia="Times New Roman" w:hAnsiTheme="majorHAnsi" w:cs="Times New Roman"/>
          <w:lang w:eastAsia="en-GB"/>
        </w:rPr>
        <w:t>shows a sharp jump into the cytoplasm</w:t>
      </w:r>
      <w:r w:rsidR="001C6463">
        <w:rPr>
          <w:rFonts w:asciiTheme="majorHAnsi" w:eastAsia="Times New Roman" w:hAnsiTheme="majorHAnsi" w:cs="Times New Roman"/>
          <w:lang w:eastAsia="en-GB"/>
        </w:rPr>
        <w:t>, while</w:t>
      </w:r>
      <w:r w:rsidR="00D96586">
        <w:rPr>
          <w:rFonts w:asciiTheme="majorHAnsi" w:eastAsia="Times New Roman" w:hAnsiTheme="majorHAnsi" w:cs="Times New Roman"/>
          <w:lang w:eastAsia="en-GB"/>
        </w:rPr>
        <w:t xml:space="preserve"> fluorescent intensity shows a sudden decay</w:t>
      </w:r>
      <w:r w:rsidR="00493325">
        <w:rPr>
          <w:rFonts w:asciiTheme="majorHAnsi" w:eastAsia="Times New Roman" w:hAnsiTheme="majorHAnsi" w:cs="Times New Roman"/>
          <w:lang w:eastAsia="en-GB"/>
        </w:rPr>
        <w:t>, a profile that is unique among endocytic proteins</w:t>
      </w:r>
      <w:r w:rsidR="00031CA9">
        <w:rPr>
          <w:rFonts w:asciiTheme="majorHAnsi" w:eastAsia="Times New Roman" w:hAnsiTheme="majorHAnsi" w:cs="Times New Roman"/>
          <w:lang w:eastAsia="en-GB"/>
        </w:rPr>
        <w:fldChar w:fldCharType="begin" w:fldLock="1"/>
      </w:r>
      <w:r w:rsidR="00475D7F">
        <w:rPr>
          <w:rFonts w:asciiTheme="majorHAnsi" w:eastAsia="Times New Roman" w:hAnsiTheme="majorHAnsi" w:cs="Times New Roman"/>
          <w:lang w:eastAsia="en-GB"/>
        </w:rPr>
        <w:instrText xml:space="preserve">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machinery","type":"article-journal"},"uris":["http://www.mendeley.com/documents/?uuid=52656222-a0ca-4722-ab78-188dd70cedb7"]},{"id":"ITEM-2","itemData":{"DOI":"10.1016/j.cell.2012.05.046","ISSN":"0092-8674","abstract":"Summary\nEndocytosis,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sidR="00475D7F">
        <w:rPr>
          <w:rFonts w:ascii="MS Mincho" w:eastAsia="MS Mincho" w:hAnsi="MS Mincho" w:cs="MS Mincho"/>
          <w:lang w:eastAsia="en-GB"/>
        </w:rPr>
        <w:instrText>∼</w:instrText>
      </w:r>
      <w:r w:rsidR="00475D7F">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G.","non-dropping-particle":"","parse-names":false,"suffix":""}],"container-title":"Cell","id":"ITEM-2","issue":"3","issued":{"date-parts":[["2012","8"]]},"page":"508-520","title":"Plasma Membrane Reshaping during Endocytosis Is Revealed by Time-Resolved Electron Tomography","type":"article-journal","volume":"150"},"uris":["http://www.mendeley.com/documents/?uuid=252a2fb8-2357-4d95-907b-d511bf72e8db"]}],"mendeley":{"formattedCitation":"&lt;sup&gt;1,3&lt;/sup&gt;","plainTextFormattedCitation":"1,3","previouslyFormattedCitation":"&lt;sup&gt;1,3&lt;/sup&gt;"},"properties":{"noteIndex":0},"schema":"https://github.com/citation-style-language/schema/raw/master/csl-citation.json"}</w:instrText>
      </w:r>
      <w:r w:rsidR="00031CA9">
        <w:rPr>
          <w:rFonts w:asciiTheme="majorHAnsi" w:eastAsia="Times New Roman" w:hAnsiTheme="majorHAnsi" w:cs="Times New Roman"/>
          <w:lang w:eastAsia="en-GB"/>
        </w:rPr>
        <w:fldChar w:fldCharType="separate"/>
      </w:r>
      <w:r w:rsidR="00031CA9" w:rsidRPr="00031CA9">
        <w:rPr>
          <w:rFonts w:asciiTheme="majorHAnsi" w:eastAsia="Times New Roman" w:hAnsiTheme="majorHAnsi" w:cs="Times New Roman"/>
          <w:noProof/>
          <w:vertAlign w:val="superscript"/>
          <w:lang w:eastAsia="en-GB"/>
        </w:rPr>
        <w:t>1,3</w:t>
      </w:r>
      <w:r w:rsidR="00031CA9">
        <w:rPr>
          <w:rFonts w:asciiTheme="majorHAnsi" w:eastAsia="Times New Roman" w:hAnsiTheme="majorHAnsi" w:cs="Times New Roman"/>
          <w:lang w:eastAsia="en-GB"/>
        </w:rPr>
        <w:fldChar w:fldCharType="end"/>
      </w:r>
      <w:r w:rsidR="00D96586" w:rsidRPr="004C3391">
        <w:rPr>
          <w:rFonts w:asciiTheme="majorHAnsi" w:eastAsia="Times New Roman" w:hAnsiTheme="majorHAnsi" w:cs="Times New Roman"/>
          <w:lang w:eastAsia="en-GB"/>
        </w:rPr>
        <w:t>.</w:t>
      </w:r>
      <w:r w:rsidR="00C26336" w:rsidRPr="004C3391">
        <w:rPr>
          <w:rFonts w:asciiTheme="majorHAnsi" w:eastAsia="Times New Roman" w:hAnsiTheme="majorHAnsi" w:cs="Times New Roman"/>
          <w:lang w:eastAsia="en-GB"/>
        </w:rPr>
        <w:t xml:space="preserve"> </w:t>
      </w:r>
      <w:proofErr w:type="spellStart"/>
      <w:r w:rsidR="006E1945">
        <w:rPr>
          <w:rFonts w:asciiTheme="majorHAnsi" w:eastAsia="Times New Roman" w:hAnsiTheme="majorHAnsi" w:cs="Times New Roman"/>
          <w:lang w:eastAsia="en-GB"/>
        </w:rPr>
        <w:t>Rvs</w:t>
      </w:r>
      <w:proofErr w:type="spellEnd"/>
      <w:r w:rsidR="006E1945">
        <w:rPr>
          <w:rFonts w:asciiTheme="majorHAnsi" w:eastAsia="Times New Roman" w:hAnsiTheme="majorHAnsi" w:cs="Times New Roman"/>
          <w:lang w:eastAsia="en-GB"/>
        </w:rPr>
        <w:t xml:space="preserve"> is proposed</w:t>
      </w:r>
      <w:r w:rsidR="004C3391">
        <w:rPr>
          <w:rFonts w:asciiTheme="majorHAnsi" w:eastAsia="Times New Roman" w:hAnsiTheme="majorHAnsi" w:cs="Times New Roman"/>
          <w:lang w:eastAsia="en-GB"/>
        </w:rPr>
        <w:t xml:space="preserve"> to form a scaffold at the membrane tube. At</w:t>
      </w:r>
      <w:r w:rsidR="004C3391" w:rsidRPr="004C3391">
        <w:rPr>
          <w:rFonts w:asciiTheme="majorHAnsi" w:eastAsia="Times New Roman" w:hAnsiTheme="majorHAnsi" w:cs="Times New Roman"/>
          <w:lang w:eastAsia="en-GB"/>
        </w:rPr>
        <w:t xml:space="preserve"> </w:t>
      </w:r>
      <w:r w:rsidR="004C3391">
        <w:rPr>
          <w:rFonts w:asciiTheme="majorHAnsi" w:eastAsia="Times New Roman" w:hAnsiTheme="majorHAnsi" w:cs="Times New Roman"/>
          <w:lang w:eastAsia="en-GB"/>
        </w:rPr>
        <w:t>scission time</w:t>
      </w:r>
      <w:r w:rsidR="004C3391" w:rsidRPr="004C3391">
        <w:rPr>
          <w:rFonts w:asciiTheme="majorHAnsi" w:eastAsia="Times New Roman" w:hAnsiTheme="majorHAnsi" w:cs="Times New Roman"/>
          <w:lang w:eastAsia="en-GB"/>
        </w:rPr>
        <w:t xml:space="preserve">, </w:t>
      </w:r>
      <w:r w:rsidR="004C3391">
        <w:rPr>
          <w:rFonts w:asciiTheme="majorHAnsi" w:eastAsia="Times New Roman" w:hAnsiTheme="majorHAnsi" w:cs="Times New Roman"/>
          <w:lang w:eastAsia="en-GB"/>
        </w:rPr>
        <w:t>this scaffold</w:t>
      </w:r>
      <w:r w:rsidR="00CC4BC2">
        <w:rPr>
          <w:rFonts w:asciiTheme="majorHAnsi" w:eastAsia="Times New Roman" w:hAnsiTheme="majorHAnsi" w:cs="Times New Roman"/>
          <w:lang w:eastAsia="en-GB"/>
        </w:rPr>
        <w:t xml:space="preserve"> is thought to disassemble</w:t>
      </w:r>
      <w:r w:rsidR="004C3391" w:rsidRPr="004C3391">
        <w:rPr>
          <w:rFonts w:asciiTheme="majorHAnsi" w:eastAsia="Times New Roman" w:hAnsiTheme="majorHAnsi" w:cs="Times New Roman"/>
          <w:lang w:eastAsia="en-GB"/>
        </w:rPr>
        <w:t>, resulting in an inward jump of the Rvs167 centroid</w:t>
      </w:r>
      <w:r w:rsidR="004C3391">
        <w:rPr>
          <w:rFonts w:asciiTheme="majorHAnsi" w:eastAsia="Times New Roman" w:hAnsiTheme="majorHAnsi" w:cs="Times New Roman"/>
          <w:lang w:eastAsia="en-GB"/>
        </w:rPr>
        <w:t xml:space="preserve"> </w:t>
      </w:r>
      <w:r w:rsidR="004C3391" w:rsidRPr="004C3391">
        <w:rPr>
          <w:rFonts w:asciiTheme="majorHAnsi" w:eastAsia="Times New Roman" w:hAnsiTheme="majorHAnsi" w:cs="Times New Roman"/>
          <w:lang w:eastAsia="en-GB"/>
        </w:rPr>
        <w:t xml:space="preserve">to protein localized at </w:t>
      </w:r>
      <w:commentRangeStart w:id="15"/>
      <w:r w:rsidR="004C3391" w:rsidRPr="004C3391">
        <w:rPr>
          <w:rFonts w:asciiTheme="majorHAnsi" w:eastAsia="Times New Roman" w:hAnsiTheme="majorHAnsi" w:cs="Times New Roman"/>
          <w:lang w:eastAsia="en-GB"/>
        </w:rPr>
        <w:t>the</w:t>
      </w:r>
      <w:commentRangeEnd w:id="15"/>
      <w:r w:rsidR="00843DDC">
        <w:rPr>
          <w:rStyle w:val="CommentReference"/>
        </w:rPr>
        <w:commentReference w:id="15"/>
      </w:r>
      <w:r w:rsidR="004C3391" w:rsidRPr="004C3391">
        <w:rPr>
          <w:rFonts w:asciiTheme="majorHAnsi" w:eastAsia="Times New Roman" w:hAnsiTheme="majorHAnsi" w:cs="Times New Roman"/>
          <w:lang w:eastAsia="en-GB"/>
        </w:rPr>
        <w:t xml:space="preserve"> </w:t>
      </w:r>
      <w:del w:id="16" w:author="Marko" w:date="2018-08-13T12:49:00Z">
        <w:r w:rsidR="004C3391" w:rsidRPr="004C3391" w:rsidDel="00843DDC">
          <w:rPr>
            <w:rFonts w:asciiTheme="majorHAnsi" w:eastAsia="Times New Roman" w:hAnsiTheme="majorHAnsi" w:cs="Times New Roman"/>
            <w:lang w:eastAsia="en-GB"/>
          </w:rPr>
          <w:delText xml:space="preserve">base of the </w:delText>
        </w:r>
      </w:del>
      <w:r w:rsidR="004C3391" w:rsidRPr="004C3391">
        <w:rPr>
          <w:rFonts w:asciiTheme="majorHAnsi" w:eastAsia="Times New Roman" w:hAnsiTheme="majorHAnsi" w:cs="Times New Roman"/>
          <w:lang w:eastAsia="en-GB"/>
        </w:rPr>
        <w:t>newly formed vesicl</w:t>
      </w:r>
      <w:r w:rsidR="004C3391">
        <w:rPr>
          <w:rFonts w:asciiTheme="majorHAnsi" w:eastAsia="Times New Roman" w:hAnsiTheme="majorHAnsi" w:cs="Times New Roman"/>
          <w:lang w:eastAsia="en-GB"/>
        </w:rPr>
        <w:t>e</w:t>
      </w:r>
      <w:r w:rsidR="004C3391" w:rsidRPr="004C3391">
        <w:rPr>
          <w:rFonts w:asciiTheme="majorHAnsi" w:eastAsia="Times New Roman" w:hAnsiTheme="majorHAnsi" w:cs="Times New Roman"/>
          <w:lang w:eastAsia="en-GB"/>
        </w:rPr>
        <w:t>.</w:t>
      </w:r>
      <w:r w:rsidR="009D3310">
        <w:rPr>
          <w:rFonts w:asciiTheme="majorHAnsi" w:eastAsia="Times New Roman" w:hAnsiTheme="majorHAnsi" w:cs="Times New Roman"/>
          <w:lang w:eastAsia="en-GB"/>
        </w:rPr>
        <w:t xml:space="preserve"> </w:t>
      </w:r>
      <w:r w:rsidR="007D6266">
        <w:rPr>
          <w:rFonts w:asciiTheme="majorHAnsi" w:eastAsia="Times New Roman" w:hAnsiTheme="majorHAnsi" w:cs="Times New Roman"/>
          <w:lang w:eastAsia="en-GB"/>
        </w:rPr>
        <w:t xml:space="preserve">Abp1 intensity peaks at scission time, and </w:t>
      </w:r>
      <w:r w:rsidR="008A7F94">
        <w:rPr>
          <w:rFonts w:asciiTheme="majorHAnsi" w:eastAsia="Times New Roman" w:hAnsiTheme="majorHAnsi" w:cs="Times New Roman"/>
          <w:lang w:eastAsia="en-GB"/>
        </w:rPr>
        <w:t xml:space="preserve">consequently </w:t>
      </w:r>
      <w:r w:rsidR="007D6266">
        <w:rPr>
          <w:rFonts w:asciiTheme="majorHAnsi" w:eastAsia="Times New Roman" w:hAnsiTheme="majorHAnsi" w:cs="Times New Roman"/>
          <w:lang w:eastAsia="en-GB"/>
        </w:rPr>
        <w:t xml:space="preserve">drops, indicating disassembly of the </w:t>
      </w:r>
      <w:proofErr w:type="spellStart"/>
      <w:r w:rsidR="007D6266">
        <w:rPr>
          <w:rFonts w:asciiTheme="majorHAnsi" w:eastAsia="Times New Roman" w:hAnsiTheme="majorHAnsi" w:cs="Times New Roman"/>
          <w:lang w:eastAsia="en-GB"/>
        </w:rPr>
        <w:t>actin</w:t>
      </w:r>
      <w:proofErr w:type="spellEnd"/>
      <w:r w:rsidR="007D6266">
        <w:rPr>
          <w:rFonts w:asciiTheme="majorHAnsi" w:eastAsia="Times New Roman" w:hAnsiTheme="majorHAnsi" w:cs="Times New Roman"/>
          <w:lang w:eastAsia="en-GB"/>
        </w:rPr>
        <w:t xml:space="preserve"> network upon vesicle formation. </w:t>
      </w:r>
      <w:r w:rsidR="006473CE">
        <w:rPr>
          <w:rFonts w:asciiTheme="majorHAnsi" w:eastAsia="Times New Roman" w:hAnsiTheme="majorHAnsi" w:cs="Times New Roman"/>
          <w:lang w:eastAsia="en-GB"/>
        </w:rPr>
        <w:t xml:space="preserve">At scission time, the Sla1 centroid has moved </w:t>
      </w:r>
      <w:r w:rsidR="00512F14">
        <w:rPr>
          <w:rFonts w:asciiTheme="majorHAnsi" w:eastAsia="Times New Roman" w:hAnsiTheme="majorHAnsi" w:cs="Times New Roman"/>
          <w:lang w:eastAsia="en-GB"/>
        </w:rPr>
        <w:t>about 140nm into the cytoplasm</w:t>
      </w:r>
      <w:r w:rsidR="001D0553">
        <w:rPr>
          <w:rFonts w:asciiTheme="majorHAnsi" w:eastAsia="Times New Roman" w:hAnsiTheme="majorHAnsi" w:cs="Times New Roman"/>
          <w:lang w:eastAsia="en-GB"/>
        </w:rPr>
        <w:t>.</w:t>
      </w:r>
      <w:r w:rsidR="00C12BF5">
        <w:rPr>
          <w:rFonts w:asciiTheme="majorHAnsi" w:eastAsia="Times New Roman" w:hAnsiTheme="majorHAnsi" w:cs="Times New Roman"/>
          <w:lang w:eastAsia="en-GB"/>
        </w:rPr>
        <w:t xml:space="preserve"> Sla1 centroid can be tracked about 2</w:t>
      </w:r>
      <w:r w:rsidR="005D2E03">
        <w:rPr>
          <w:rFonts w:asciiTheme="majorHAnsi" w:eastAsia="Times New Roman" w:hAnsiTheme="majorHAnsi" w:cs="Times New Roman"/>
          <w:lang w:eastAsia="en-GB"/>
        </w:rPr>
        <w:t xml:space="preserve">-3 seconds after scission occurs. This portion of the centroid movement is marked by an increase in </w:t>
      </w:r>
      <w:commentRangeStart w:id="17"/>
      <w:r w:rsidR="005D2E03">
        <w:rPr>
          <w:rFonts w:asciiTheme="majorHAnsi" w:eastAsia="Times New Roman" w:hAnsiTheme="majorHAnsi" w:cs="Times New Roman"/>
          <w:lang w:eastAsia="en-GB"/>
        </w:rPr>
        <w:t>noise in fluorescent signal</w:t>
      </w:r>
      <w:commentRangeEnd w:id="17"/>
      <w:r w:rsidR="008E3281">
        <w:rPr>
          <w:rStyle w:val="CommentReference"/>
        </w:rPr>
        <w:commentReference w:id="17"/>
      </w:r>
      <w:r w:rsidR="005D2E03">
        <w:rPr>
          <w:rFonts w:asciiTheme="majorHAnsi" w:eastAsia="Times New Roman" w:hAnsiTheme="majorHAnsi" w:cs="Times New Roman"/>
          <w:lang w:eastAsia="en-GB"/>
        </w:rPr>
        <w:t>, and corresponds t</w:t>
      </w:r>
      <w:r w:rsidR="00C91B6C">
        <w:rPr>
          <w:rFonts w:asciiTheme="majorHAnsi" w:eastAsia="Times New Roman" w:hAnsiTheme="majorHAnsi" w:cs="Times New Roman"/>
          <w:lang w:eastAsia="en-GB"/>
        </w:rPr>
        <w:t>o d</w:t>
      </w:r>
      <w:r w:rsidR="00AA4C07">
        <w:rPr>
          <w:rFonts w:asciiTheme="majorHAnsi" w:eastAsia="Times New Roman" w:hAnsiTheme="majorHAnsi" w:cs="Times New Roman"/>
          <w:lang w:eastAsia="en-GB"/>
        </w:rPr>
        <w:t xml:space="preserve">iffusion of the </w:t>
      </w:r>
      <w:r w:rsidR="003E24F2">
        <w:rPr>
          <w:rFonts w:asciiTheme="majorHAnsi" w:eastAsia="Times New Roman" w:hAnsiTheme="majorHAnsi" w:cs="Times New Roman"/>
          <w:lang w:eastAsia="en-GB"/>
        </w:rPr>
        <w:t>vesicle after scissio</w:t>
      </w:r>
      <w:r w:rsidR="001F69E4">
        <w:rPr>
          <w:rFonts w:asciiTheme="majorHAnsi" w:eastAsia="Times New Roman" w:hAnsiTheme="majorHAnsi" w:cs="Times New Roman"/>
          <w:lang w:eastAsia="en-GB"/>
        </w:rPr>
        <w:t>n</w:t>
      </w:r>
      <w:r w:rsidR="005D2E03">
        <w:rPr>
          <w:rFonts w:asciiTheme="majorHAnsi" w:eastAsia="Times New Roman" w:hAnsiTheme="majorHAnsi" w:cs="Times New Roman"/>
          <w:lang w:eastAsia="en-GB"/>
        </w:rPr>
        <w:t>.</w:t>
      </w:r>
    </w:p>
    <w:p w14:paraId="70D1CD0A" w14:textId="77777777" w:rsidR="004636C9" w:rsidRDefault="004636C9" w:rsidP="00DA4C04">
      <w:pPr>
        <w:rPr>
          <w:rFonts w:asciiTheme="majorHAnsi" w:eastAsia="Times New Roman" w:hAnsiTheme="majorHAnsi" w:cs="Times New Roman"/>
          <w:lang w:eastAsia="en-GB"/>
        </w:rPr>
      </w:pPr>
    </w:p>
    <w:p w14:paraId="3BB3ECD9" w14:textId="7C046FDA" w:rsidR="004636C9" w:rsidRDefault="004636C9"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Averaged centroid tracking as in </w:t>
      </w:r>
      <w:proofErr w:type="spellStart"/>
      <w:r>
        <w:rPr>
          <w:rFonts w:asciiTheme="majorHAnsi" w:eastAsia="Times New Roman" w:hAnsiTheme="majorHAnsi" w:cs="Times New Roman"/>
          <w:lang w:eastAsia="en-GB"/>
        </w:rPr>
        <w:t>Picco</w:t>
      </w:r>
      <w:proofErr w:type="spellEnd"/>
      <w:r>
        <w:rPr>
          <w:rFonts w:asciiTheme="majorHAnsi" w:eastAsia="Times New Roman" w:hAnsiTheme="majorHAnsi" w:cs="Times New Roman"/>
          <w:lang w:eastAsia="en-GB"/>
        </w:rPr>
        <w:t xml:space="preserve"> et al.</w:t>
      </w:r>
      <w:ins w:id="18" w:author="Marko" w:date="2018-08-13T12:56:00Z">
        <w:r w:rsidR="006A6BFB">
          <w:rPr>
            <w:rFonts w:asciiTheme="majorHAnsi" w:eastAsia="Times New Roman" w:hAnsiTheme="majorHAnsi" w:cs="Times New Roman"/>
            <w:lang w:eastAsia="en-GB"/>
          </w:rPr>
          <w:t xml:space="preserve"> (</w:t>
        </w:r>
        <w:commentRangeStart w:id="19"/>
        <w:r w:rsidR="006A6BFB">
          <w:rPr>
            <w:rFonts w:asciiTheme="majorHAnsi" w:eastAsia="Times New Roman" w:hAnsiTheme="majorHAnsi" w:cs="Times New Roman"/>
            <w:lang w:eastAsia="en-GB"/>
          </w:rPr>
          <w:t>2015</w:t>
        </w:r>
        <w:commentRangeEnd w:id="19"/>
        <w:r w:rsidR="006A6BFB">
          <w:rPr>
            <w:rStyle w:val="CommentReference"/>
          </w:rPr>
          <w:commentReference w:id="19"/>
        </w:r>
        <w:r w:rsidR="006A6BFB">
          <w:rPr>
            <w:rFonts w:asciiTheme="majorHAnsi" w:eastAsia="Times New Roman" w:hAnsiTheme="majorHAnsi" w:cs="Times New Roman"/>
            <w:lang w:eastAsia="en-GB"/>
          </w:rPr>
          <w:t>)</w:t>
        </w:r>
      </w:ins>
      <w:r>
        <w:rPr>
          <w:rFonts w:asciiTheme="majorHAnsi" w:eastAsia="Times New Roman" w:hAnsiTheme="majorHAnsi" w:cs="Times New Roman"/>
          <w:lang w:eastAsia="en-GB"/>
        </w:rPr>
        <w:t xml:space="preserve">, is used throughout this work to quantify the movement of endocytic proteins. Averaged centroid movement is referred to as </w:t>
      </w:r>
      <w:r>
        <w:rPr>
          <w:rFonts w:asciiTheme="majorHAnsi" w:eastAsia="Times New Roman" w:hAnsiTheme="majorHAnsi" w:cs="Times New Roman"/>
          <w:lang w:eastAsia="en-GB"/>
        </w:rPr>
        <w:lastRenderedPageBreak/>
        <w:t>“movement”</w:t>
      </w:r>
      <w:r w:rsidR="00E033D5">
        <w:rPr>
          <w:rFonts w:asciiTheme="majorHAnsi" w:eastAsia="Times New Roman" w:hAnsiTheme="majorHAnsi" w:cs="Times New Roman"/>
          <w:lang w:eastAsia="en-GB"/>
        </w:rPr>
        <w:t>.</w:t>
      </w:r>
      <w:r w:rsidR="00DA5FDE">
        <w:rPr>
          <w:rFonts w:asciiTheme="majorHAnsi" w:eastAsia="Times New Roman" w:hAnsiTheme="majorHAnsi" w:cs="Times New Roman"/>
          <w:lang w:eastAsia="en-GB"/>
        </w:rPr>
        <w:t xml:space="preserve"> Unless indicated otherwise, “scission time” </w:t>
      </w:r>
      <w:r w:rsidR="000F00A0">
        <w:rPr>
          <w:rFonts w:asciiTheme="majorHAnsi" w:eastAsia="Times New Roman" w:hAnsiTheme="majorHAnsi" w:cs="Times New Roman"/>
          <w:lang w:eastAsia="en-GB"/>
        </w:rPr>
        <w:t xml:space="preserve">in all the centroid movement plots </w:t>
      </w:r>
      <w:r w:rsidR="005A631D">
        <w:rPr>
          <w:rFonts w:asciiTheme="majorHAnsi" w:eastAsia="Times New Roman" w:hAnsiTheme="majorHAnsi" w:cs="Times New Roman"/>
          <w:lang w:eastAsia="en-GB"/>
        </w:rPr>
        <w:t>refers to</w:t>
      </w:r>
      <w:r w:rsidR="0060261C">
        <w:rPr>
          <w:rFonts w:asciiTheme="majorHAnsi" w:eastAsia="Times New Roman" w:hAnsiTheme="majorHAnsi" w:cs="Times New Roman"/>
          <w:lang w:eastAsia="en-GB"/>
        </w:rPr>
        <w:t xml:space="preserve"> the</w:t>
      </w:r>
      <w:r w:rsidR="00DA5FDE">
        <w:rPr>
          <w:rFonts w:asciiTheme="majorHAnsi" w:eastAsia="Times New Roman" w:hAnsiTheme="majorHAnsi" w:cs="Times New Roman"/>
          <w:lang w:eastAsia="en-GB"/>
        </w:rPr>
        <w:t xml:space="preserve"> fluorescent intensity maximum</w:t>
      </w:r>
      <w:r w:rsidR="0060261C">
        <w:rPr>
          <w:rFonts w:asciiTheme="majorHAnsi" w:eastAsia="Times New Roman" w:hAnsiTheme="majorHAnsi" w:cs="Times New Roman"/>
          <w:lang w:eastAsia="en-GB"/>
        </w:rPr>
        <w:t xml:space="preserve"> of averaged Abp1 patches</w:t>
      </w:r>
      <w:r w:rsidR="00DA5FDE">
        <w:rPr>
          <w:rFonts w:asciiTheme="majorHAnsi" w:eastAsia="Times New Roman" w:hAnsiTheme="majorHAnsi" w:cs="Times New Roman"/>
          <w:lang w:eastAsia="en-GB"/>
        </w:rPr>
        <w:t>.</w:t>
      </w:r>
    </w:p>
    <w:p w14:paraId="7B4BFA79" w14:textId="77777777" w:rsidR="004C3391" w:rsidRDefault="004C3391" w:rsidP="00DA4C04">
      <w:pPr>
        <w:rPr>
          <w:rFonts w:asciiTheme="majorHAnsi" w:eastAsia="Times New Roman" w:hAnsiTheme="majorHAnsi" w:cs="Times New Roman"/>
          <w:lang w:eastAsia="en-GB"/>
        </w:rPr>
      </w:pPr>
    </w:p>
    <w:p w14:paraId="24DA9B43" w14:textId="77777777" w:rsidR="009F35B8" w:rsidRDefault="009F35B8" w:rsidP="00DA4C04">
      <w:pPr>
        <w:rPr>
          <w:rFonts w:asciiTheme="majorHAnsi" w:eastAsia="Times New Roman" w:hAnsiTheme="majorHAnsi" w:cs="Times New Roman"/>
          <w:lang w:eastAsia="en-GB"/>
        </w:rPr>
      </w:pPr>
    </w:p>
    <w:p w14:paraId="5C20728E" w14:textId="020EF50E" w:rsidR="004632AF" w:rsidRDefault="006B6C95" w:rsidP="00255997">
      <w:pPr>
        <w:jc w:val="center"/>
        <w:rPr>
          <w:rFonts w:asciiTheme="majorHAnsi" w:eastAsia="Times New Roman" w:hAnsiTheme="majorHAnsi" w:cs="Times New Roman"/>
          <w:lang w:eastAsia="en-GB"/>
        </w:rPr>
      </w:pPr>
      <w:r>
        <w:rPr>
          <w:rFonts w:asciiTheme="majorHAnsi" w:eastAsia="Times New Roman" w:hAnsiTheme="majorHAnsi" w:cs="Times New Roman"/>
          <w:lang w:eastAsia="en-GB"/>
        </w:rPr>
        <w:softHyphen/>
      </w:r>
      <w:r>
        <w:rPr>
          <w:rFonts w:asciiTheme="majorHAnsi" w:eastAsia="Times New Roman" w:hAnsiTheme="majorHAnsi" w:cs="Times New Roman"/>
          <w:lang w:eastAsia="en-GB"/>
        </w:rPr>
        <w:softHyphen/>
      </w:r>
      <w:r>
        <w:rPr>
          <w:rFonts w:asciiTheme="majorHAnsi" w:eastAsia="Times New Roman" w:hAnsiTheme="majorHAnsi" w:cs="Times New Roman"/>
          <w:lang w:eastAsia="en-GB"/>
        </w:rPr>
        <w:softHyphen/>
      </w:r>
      <w:r w:rsidR="0074592D">
        <w:rPr>
          <w:rFonts w:asciiTheme="majorHAnsi" w:eastAsia="Times New Roman" w:hAnsiTheme="majorHAnsi" w:cs="Times New Roman"/>
          <w:noProof/>
          <w:lang w:eastAsia="en-GB"/>
        </w:rPr>
        <w:drawing>
          <wp:inline distT="0" distB="0" distL="0" distR="0" wp14:anchorId="58C3FE91" wp14:editId="2CBA4C54">
            <wp:extent cx="5725160" cy="8030845"/>
            <wp:effectExtent l="0" t="0" r="0" b="0"/>
            <wp:docPr id="8" name="Picture 8" descr="../figures/results_final/yeast_schemat_fig1_F.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s/results_final/yeast_schemat_fig1_F.ai"/>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5160" cy="8030845"/>
                    </a:xfrm>
                    <a:prstGeom prst="rect">
                      <a:avLst/>
                    </a:prstGeom>
                    <a:noFill/>
                    <a:ln>
                      <a:noFill/>
                    </a:ln>
                  </pic:spPr>
                </pic:pic>
              </a:graphicData>
            </a:graphic>
          </wp:inline>
        </w:drawing>
      </w:r>
    </w:p>
    <w:p w14:paraId="68850710" w14:textId="34086573" w:rsidR="004632AF" w:rsidRDefault="004632AF" w:rsidP="00A35ECA">
      <w:pPr>
        <w:rPr>
          <w:rFonts w:asciiTheme="majorHAnsi" w:eastAsia="Times New Roman" w:hAnsiTheme="majorHAnsi" w:cs="Times New Roman"/>
          <w:lang w:eastAsia="en-GB"/>
        </w:rPr>
      </w:pPr>
    </w:p>
    <w:p w14:paraId="29ECA13C" w14:textId="44318E27" w:rsidR="00614DDC" w:rsidRDefault="000A3E4A" w:rsidP="001879CC">
      <w:pPr>
        <w:rPr>
          <w:rFonts w:asciiTheme="majorHAnsi" w:eastAsia="Times New Roman" w:hAnsiTheme="majorHAnsi" w:cs="Times New Roman"/>
          <w:sz w:val="20"/>
          <w:szCs w:val="20"/>
          <w:lang w:eastAsia="en-GB"/>
        </w:rPr>
      </w:pPr>
      <w:r w:rsidRPr="00D83A9E">
        <w:rPr>
          <w:rFonts w:asciiTheme="majorHAnsi" w:eastAsia="Times New Roman" w:hAnsiTheme="majorHAnsi" w:cs="Times New Roman"/>
          <w:sz w:val="20"/>
          <w:szCs w:val="20"/>
          <w:lang w:eastAsia="en-GB"/>
        </w:rPr>
        <w:t>Fig.</w:t>
      </w:r>
      <w:r w:rsidR="00037B32" w:rsidRPr="00D83A9E">
        <w:rPr>
          <w:rFonts w:asciiTheme="majorHAnsi" w:eastAsia="Times New Roman" w:hAnsiTheme="majorHAnsi" w:cs="Times New Roman"/>
          <w:sz w:val="20"/>
          <w:szCs w:val="20"/>
          <w:lang w:eastAsia="en-GB"/>
        </w:rPr>
        <w:t>2.1</w:t>
      </w:r>
      <w:r w:rsidR="00B91CDB">
        <w:rPr>
          <w:rFonts w:asciiTheme="majorHAnsi" w:eastAsia="Times New Roman" w:hAnsiTheme="majorHAnsi" w:cs="Times New Roman"/>
          <w:sz w:val="20"/>
          <w:szCs w:val="20"/>
          <w:lang w:eastAsia="en-GB"/>
        </w:rPr>
        <w:t>A</w:t>
      </w:r>
      <w:r w:rsidR="007F1A76" w:rsidRPr="00D83A9E">
        <w:rPr>
          <w:rFonts w:asciiTheme="majorHAnsi" w:eastAsia="Times New Roman" w:hAnsiTheme="majorHAnsi" w:cs="Times New Roman"/>
          <w:sz w:val="20"/>
          <w:szCs w:val="20"/>
          <w:lang w:eastAsia="en-GB"/>
        </w:rPr>
        <w:t xml:space="preserve">: </w:t>
      </w:r>
      <w:r w:rsidR="001879CC">
        <w:rPr>
          <w:rFonts w:asciiTheme="majorHAnsi" w:eastAsia="Times New Roman" w:hAnsiTheme="majorHAnsi" w:cs="Times New Roman"/>
          <w:sz w:val="20"/>
          <w:szCs w:val="20"/>
          <w:lang w:eastAsia="en-GB"/>
        </w:rPr>
        <w:t xml:space="preserve">Above: </w:t>
      </w:r>
      <w:r w:rsidR="00B91CDB">
        <w:rPr>
          <w:rFonts w:asciiTheme="majorHAnsi" w:eastAsia="Times New Roman" w:hAnsiTheme="majorHAnsi" w:cs="Times New Roman"/>
          <w:sz w:val="20"/>
          <w:szCs w:val="20"/>
          <w:lang w:eastAsia="en-GB"/>
        </w:rPr>
        <w:t>Schematic of a y</w:t>
      </w:r>
      <w:r w:rsidR="007F1A76" w:rsidRPr="00D83A9E">
        <w:rPr>
          <w:rFonts w:asciiTheme="majorHAnsi" w:eastAsia="Times New Roman" w:hAnsiTheme="majorHAnsi" w:cs="Times New Roman"/>
          <w:sz w:val="20"/>
          <w:szCs w:val="20"/>
          <w:lang w:eastAsia="en-GB"/>
        </w:rPr>
        <w:t xml:space="preserve">east cell, </w:t>
      </w:r>
      <w:r w:rsidR="001879CC">
        <w:rPr>
          <w:rFonts w:asciiTheme="majorHAnsi" w:eastAsia="Times New Roman" w:hAnsiTheme="majorHAnsi" w:cs="Times New Roman"/>
          <w:sz w:val="20"/>
          <w:szCs w:val="20"/>
          <w:lang w:eastAsia="en-GB"/>
        </w:rPr>
        <w:t xml:space="preserve">showing the equatorial </w:t>
      </w:r>
      <w:r w:rsidR="007F1A76" w:rsidRPr="00D83A9E">
        <w:rPr>
          <w:rFonts w:asciiTheme="majorHAnsi" w:eastAsia="Times New Roman" w:hAnsiTheme="majorHAnsi" w:cs="Times New Roman"/>
          <w:sz w:val="20"/>
          <w:szCs w:val="20"/>
          <w:lang w:eastAsia="en-GB"/>
        </w:rPr>
        <w:t>plane</w:t>
      </w:r>
      <w:r w:rsidR="001879CC">
        <w:rPr>
          <w:rFonts w:asciiTheme="majorHAnsi" w:eastAsia="Times New Roman" w:hAnsiTheme="majorHAnsi" w:cs="Times New Roman"/>
          <w:sz w:val="20"/>
          <w:szCs w:val="20"/>
          <w:lang w:eastAsia="en-GB"/>
        </w:rPr>
        <w:t>. Below: Cross section of the cell at the equatorial plane, with fluores</w:t>
      </w:r>
      <w:r w:rsidR="0098469F">
        <w:rPr>
          <w:rFonts w:asciiTheme="majorHAnsi" w:eastAsia="Times New Roman" w:hAnsiTheme="majorHAnsi" w:cs="Times New Roman"/>
          <w:sz w:val="20"/>
          <w:szCs w:val="20"/>
          <w:lang w:eastAsia="en-GB"/>
        </w:rPr>
        <w:t>cently tagged endocytic protein</w:t>
      </w:r>
      <w:r w:rsidR="001879CC">
        <w:rPr>
          <w:rFonts w:asciiTheme="majorHAnsi" w:eastAsia="Times New Roman" w:hAnsiTheme="majorHAnsi" w:cs="Times New Roman"/>
          <w:sz w:val="20"/>
          <w:szCs w:val="20"/>
          <w:lang w:eastAsia="en-GB"/>
        </w:rPr>
        <w:t xml:space="preserve"> at the plasma membrane.</w:t>
      </w:r>
      <w:r w:rsidR="007F1A76" w:rsidRPr="00D83A9E">
        <w:rPr>
          <w:rFonts w:asciiTheme="majorHAnsi" w:eastAsia="Times New Roman" w:hAnsiTheme="majorHAnsi" w:cs="Times New Roman"/>
          <w:sz w:val="20"/>
          <w:szCs w:val="20"/>
          <w:lang w:eastAsia="en-GB"/>
        </w:rPr>
        <w:t xml:space="preserve"> </w:t>
      </w:r>
    </w:p>
    <w:p w14:paraId="27722DB5" w14:textId="0822ECE4" w:rsidR="009A608D" w:rsidRDefault="001879CC" w:rsidP="001879CC">
      <w:pPr>
        <w:rPr>
          <w:rFonts w:asciiTheme="majorHAnsi" w:eastAsia="Times New Roman" w:hAnsiTheme="majorHAnsi" w:cs="Times New Roman"/>
          <w:sz w:val="20"/>
          <w:szCs w:val="20"/>
          <w:lang w:eastAsia="en-GB"/>
        </w:rPr>
      </w:pPr>
      <w:r>
        <w:rPr>
          <w:rFonts w:asciiTheme="majorHAnsi" w:eastAsia="Times New Roman" w:hAnsiTheme="majorHAnsi" w:cs="Times New Roman"/>
          <w:sz w:val="20"/>
          <w:szCs w:val="20"/>
          <w:lang w:eastAsia="en-GB"/>
        </w:rPr>
        <w:t xml:space="preserve">B: </w:t>
      </w:r>
      <w:r w:rsidR="004C60EA">
        <w:rPr>
          <w:rFonts w:asciiTheme="majorHAnsi" w:eastAsia="Times New Roman" w:hAnsiTheme="majorHAnsi" w:cs="Times New Roman"/>
          <w:sz w:val="20"/>
          <w:szCs w:val="20"/>
          <w:lang w:eastAsia="en-GB"/>
        </w:rPr>
        <w:t>Kymographs of Sla1-GFP</w:t>
      </w:r>
      <w:r w:rsidR="000E4FE5">
        <w:rPr>
          <w:rFonts w:asciiTheme="majorHAnsi" w:eastAsia="Times New Roman" w:hAnsiTheme="majorHAnsi" w:cs="Times New Roman"/>
          <w:sz w:val="20"/>
          <w:szCs w:val="20"/>
          <w:lang w:eastAsia="en-GB"/>
        </w:rPr>
        <w:t>, Abp1-GFP</w:t>
      </w:r>
      <w:r w:rsidR="004C60EA">
        <w:rPr>
          <w:rFonts w:asciiTheme="majorHAnsi" w:eastAsia="Times New Roman" w:hAnsiTheme="majorHAnsi" w:cs="Times New Roman"/>
          <w:sz w:val="20"/>
          <w:szCs w:val="20"/>
          <w:lang w:eastAsia="en-GB"/>
        </w:rPr>
        <w:t xml:space="preserve"> and Rvs167-GFP at endocyti</w:t>
      </w:r>
      <w:r w:rsidR="00B03487">
        <w:rPr>
          <w:rFonts w:asciiTheme="majorHAnsi" w:eastAsia="Times New Roman" w:hAnsiTheme="majorHAnsi" w:cs="Times New Roman"/>
          <w:sz w:val="20"/>
          <w:szCs w:val="20"/>
          <w:lang w:eastAsia="en-GB"/>
        </w:rPr>
        <w:t>c sites</w:t>
      </w:r>
      <w:r w:rsidR="004C60EA">
        <w:rPr>
          <w:rFonts w:asciiTheme="majorHAnsi" w:eastAsia="Times New Roman" w:hAnsiTheme="majorHAnsi" w:cs="Times New Roman"/>
          <w:sz w:val="20"/>
          <w:szCs w:val="20"/>
          <w:lang w:eastAsia="en-GB"/>
        </w:rPr>
        <w:t xml:space="preserve">. </w:t>
      </w:r>
      <w:commentRangeStart w:id="20"/>
      <w:r w:rsidR="006340EC">
        <w:rPr>
          <w:rFonts w:asciiTheme="majorHAnsi" w:eastAsia="Times New Roman" w:hAnsiTheme="majorHAnsi" w:cs="Times New Roman"/>
          <w:sz w:val="20"/>
          <w:szCs w:val="20"/>
          <w:lang w:eastAsia="en-GB"/>
        </w:rPr>
        <w:t xml:space="preserve">Exposure </w:t>
      </w:r>
      <w:commentRangeEnd w:id="20"/>
      <w:r w:rsidR="00C54AEB">
        <w:rPr>
          <w:rStyle w:val="CommentReference"/>
        </w:rPr>
        <w:commentReference w:id="20"/>
      </w:r>
      <w:r w:rsidR="006340EC">
        <w:rPr>
          <w:rFonts w:asciiTheme="majorHAnsi" w:eastAsia="Times New Roman" w:hAnsiTheme="majorHAnsi" w:cs="Times New Roman"/>
          <w:sz w:val="20"/>
          <w:szCs w:val="20"/>
          <w:lang w:eastAsia="en-GB"/>
        </w:rPr>
        <w:t>rate</w:t>
      </w:r>
      <w:r w:rsidR="004C60EA">
        <w:rPr>
          <w:rFonts w:asciiTheme="majorHAnsi" w:eastAsia="Times New Roman" w:hAnsiTheme="majorHAnsi" w:cs="Times New Roman"/>
          <w:sz w:val="20"/>
          <w:szCs w:val="20"/>
          <w:lang w:eastAsia="en-GB"/>
        </w:rPr>
        <w:t xml:space="preserve"> 80ms</w:t>
      </w:r>
      <w:r w:rsidR="006340EC">
        <w:rPr>
          <w:rFonts w:asciiTheme="majorHAnsi" w:eastAsia="Times New Roman" w:hAnsiTheme="majorHAnsi" w:cs="Times New Roman"/>
          <w:sz w:val="20"/>
          <w:szCs w:val="20"/>
          <w:lang w:eastAsia="en-GB"/>
        </w:rPr>
        <w:t>.</w:t>
      </w:r>
    </w:p>
    <w:p w14:paraId="6C3B67AB" w14:textId="6D3CD368" w:rsidR="00614DDC" w:rsidRDefault="001879CC" w:rsidP="001879CC">
      <w:pPr>
        <w:rPr>
          <w:rFonts w:asciiTheme="majorHAnsi" w:eastAsia="Times New Roman" w:hAnsiTheme="majorHAnsi" w:cs="Times New Roman"/>
          <w:sz w:val="20"/>
          <w:szCs w:val="20"/>
          <w:lang w:eastAsia="en-GB"/>
        </w:rPr>
      </w:pPr>
      <w:r>
        <w:rPr>
          <w:rFonts w:asciiTheme="majorHAnsi" w:eastAsia="Times New Roman" w:hAnsiTheme="majorHAnsi" w:cs="Times New Roman"/>
          <w:sz w:val="20"/>
          <w:szCs w:val="20"/>
          <w:lang w:eastAsia="en-GB"/>
        </w:rPr>
        <w:t xml:space="preserve">C: Schematic of </w:t>
      </w:r>
      <w:r w:rsidR="004C60EA">
        <w:rPr>
          <w:rFonts w:asciiTheme="majorHAnsi" w:eastAsia="Times New Roman" w:hAnsiTheme="majorHAnsi" w:cs="Times New Roman"/>
          <w:sz w:val="20"/>
          <w:szCs w:val="20"/>
          <w:lang w:eastAsia="en-GB"/>
        </w:rPr>
        <w:t>the timeline of membrane invagi</w:t>
      </w:r>
      <w:r>
        <w:rPr>
          <w:rFonts w:asciiTheme="majorHAnsi" w:eastAsia="Times New Roman" w:hAnsiTheme="majorHAnsi" w:cs="Times New Roman"/>
          <w:sz w:val="20"/>
          <w:szCs w:val="20"/>
          <w:lang w:eastAsia="en-GB"/>
        </w:rPr>
        <w:t>nation during endocytosis, with Sla1</w:t>
      </w:r>
      <w:r w:rsidR="00A82A77">
        <w:rPr>
          <w:rFonts w:asciiTheme="majorHAnsi" w:eastAsia="Times New Roman" w:hAnsiTheme="majorHAnsi" w:cs="Times New Roman"/>
          <w:sz w:val="20"/>
          <w:szCs w:val="20"/>
          <w:lang w:eastAsia="en-GB"/>
        </w:rPr>
        <w:t>, Abp1</w:t>
      </w:r>
      <w:r w:rsidR="00A41804">
        <w:rPr>
          <w:rFonts w:asciiTheme="majorHAnsi" w:eastAsia="Times New Roman" w:hAnsiTheme="majorHAnsi" w:cs="Times New Roman"/>
          <w:sz w:val="20"/>
          <w:szCs w:val="20"/>
          <w:lang w:eastAsia="en-GB"/>
        </w:rPr>
        <w:t>,</w:t>
      </w:r>
      <w:r>
        <w:rPr>
          <w:rFonts w:asciiTheme="majorHAnsi" w:eastAsia="Times New Roman" w:hAnsiTheme="majorHAnsi" w:cs="Times New Roman"/>
          <w:sz w:val="20"/>
          <w:szCs w:val="20"/>
          <w:lang w:eastAsia="en-GB"/>
        </w:rPr>
        <w:t xml:space="preserve"> Rvs167 </w:t>
      </w:r>
      <w:r w:rsidR="00A41804">
        <w:rPr>
          <w:rFonts w:asciiTheme="majorHAnsi" w:eastAsia="Times New Roman" w:hAnsiTheme="majorHAnsi" w:cs="Times New Roman"/>
          <w:sz w:val="20"/>
          <w:szCs w:val="20"/>
          <w:lang w:eastAsia="en-GB"/>
        </w:rPr>
        <w:t>and scission time</w:t>
      </w:r>
      <w:r w:rsidR="00325AF5">
        <w:rPr>
          <w:rFonts w:asciiTheme="majorHAnsi" w:eastAsia="Times New Roman" w:hAnsiTheme="majorHAnsi" w:cs="Times New Roman"/>
          <w:sz w:val="20"/>
          <w:szCs w:val="20"/>
          <w:lang w:eastAsia="en-GB"/>
        </w:rPr>
        <w:t xml:space="preserve"> (around 60% of Rvs</w:t>
      </w:r>
      <w:r w:rsidR="002C2175">
        <w:rPr>
          <w:rFonts w:asciiTheme="majorHAnsi" w:eastAsia="Times New Roman" w:hAnsiTheme="majorHAnsi" w:cs="Times New Roman"/>
          <w:sz w:val="20"/>
          <w:szCs w:val="20"/>
          <w:lang w:eastAsia="en-GB"/>
        </w:rPr>
        <w:t>167</w:t>
      </w:r>
      <w:r w:rsidR="00325AF5">
        <w:rPr>
          <w:rFonts w:asciiTheme="majorHAnsi" w:eastAsia="Times New Roman" w:hAnsiTheme="majorHAnsi" w:cs="Times New Roman"/>
          <w:sz w:val="20"/>
          <w:szCs w:val="20"/>
          <w:lang w:eastAsia="en-GB"/>
        </w:rPr>
        <w:t xml:space="preserve"> lifetime)</w:t>
      </w:r>
      <w:r w:rsidR="00A41804">
        <w:rPr>
          <w:rFonts w:asciiTheme="majorHAnsi" w:eastAsia="Times New Roman" w:hAnsiTheme="majorHAnsi" w:cs="Times New Roman"/>
          <w:sz w:val="20"/>
          <w:szCs w:val="20"/>
          <w:lang w:eastAsia="en-GB"/>
        </w:rPr>
        <w:t xml:space="preserve"> </w:t>
      </w:r>
      <w:r>
        <w:rPr>
          <w:rFonts w:asciiTheme="majorHAnsi" w:eastAsia="Times New Roman" w:hAnsiTheme="majorHAnsi" w:cs="Times New Roman"/>
          <w:sz w:val="20"/>
          <w:szCs w:val="20"/>
          <w:lang w:eastAsia="en-GB"/>
        </w:rPr>
        <w:t xml:space="preserve">indicated. </w:t>
      </w:r>
    </w:p>
    <w:p w14:paraId="1BF53C60" w14:textId="30D60B5C" w:rsidR="000A3E4A" w:rsidRPr="00D83A9E" w:rsidRDefault="001879CC" w:rsidP="001879CC">
      <w:pPr>
        <w:rPr>
          <w:rFonts w:asciiTheme="majorHAnsi" w:eastAsia="Times New Roman" w:hAnsiTheme="majorHAnsi" w:cs="Times New Roman"/>
          <w:sz w:val="20"/>
          <w:szCs w:val="20"/>
          <w:lang w:eastAsia="en-GB"/>
        </w:rPr>
      </w:pPr>
      <w:commentRangeStart w:id="21"/>
      <w:r>
        <w:rPr>
          <w:rFonts w:asciiTheme="majorHAnsi" w:eastAsia="Times New Roman" w:hAnsiTheme="majorHAnsi" w:cs="Times New Roman"/>
          <w:sz w:val="20"/>
          <w:szCs w:val="20"/>
          <w:lang w:eastAsia="en-GB"/>
        </w:rPr>
        <w:t>D</w:t>
      </w:r>
      <w:r w:rsidR="00F87BD8">
        <w:rPr>
          <w:rFonts w:asciiTheme="majorHAnsi" w:eastAsia="Times New Roman" w:hAnsiTheme="majorHAnsi" w:cs="Times New Roman"/>
          <w:sz w:val="20"/>
          <w:szCs w:val="20"/>
          <w:lang w:eastAsia="en-GB"/>
        </w:rPr>
        <w:t>, E</w:t>
      </w:r>
      <w:r>
        <w:rPr>
          <w:rFonts w:asciiTheme="majorHAnsi" w:eastAsia="Times New Roman" w:hAnsiTheme="majorHAnsi" w:cs="Times New Roman"/>
          <w:sz w:val="20"/>
          <w:szCs w:val="20"/>
          <w:lang w:eastAsia="en-GB"/>
        </w:rPr>
        <w:t xml:space="preserve">: </w:t>
      </w:r>
      <w:commentRangeEnd w:id="21"/>
      <w:r w:rsidR="00575CCF">
        <w:rPr>
          <w:rStyle w:val="CommentReference"/>
        </w:rPr>
        <w:commentReference w:id="21"/>
      </w:r>
      <w:r w:rsidR="002C2962">
        <w:rPr>
          <w:rFonts w:asciiTheme="majorHAnsi" w:eastAsia="Times New Roman" w:hAnsiTheme="majorHAnsi" w:cs="Times New Roman"/>
          <w:sz w:val="20"/>
          <w:szCs w:val="20"/>
          <w:lang w:eastAsia="en-GB"/>
        </w:rPr>
        <w:t>Averaged c</w:t>
      </w:r>
      <w:r w:rsidR="000D07BE">
        <w:rPr>
          <w:rFonts w:asciiTheme="majorHAnsi" w:eastAsia="Times New Roman" w:hAnsiTheme="majorHAnsi" w:cs="Times New Roman"/>
          <w:sz w:val="20"/>
          <w:szCs w:val="20"/>
          <w:lang w:eastAsia="en-GB"/>
        </w:rPr>
        <w:t>entroid m</w:t>
      </w:r>
      <w:r w:rsidR="00F87BD8">
        <w:rPr>
          <w:rFonts w:asciiTheme="majorHAnsi" w:eastAsia="Times New Roman" w:hAnsiTheme="majorHAnsi" w:cs="Times New Roman"/>
          <w:sz w:val="20"/>
          <w:szCs w:val="20"/>
          <w:lang w:eastAsia="en-GB"/>
        </w:rPr>
        <w:t>ovement and norm</w:t>
      </w:r>
      <w:r w:rsidR="00E601EC">
        <w:rPr>
          <w:rFonts w:asciiTheme="majorHAnsi" w:eastAsia="Times New Roman" w:hAnsiTheme="majorHAnsi" w:cs="Times New Roman"/>
          <w:sz w:val="20"/>
          <w:szCs w:val="20"/>
          <w:lang w:eastAsia="en-GB"/>
        </w:rPr>
        <w:t>alized fluorescent intensity for</w:t>
      </w:r>
      <w:r>
        <w:rPr>
          <w:rFonts w:asciiTheme="majorHAnsi" w:eastAsia="Times New Roman" w:hAnsiTheme="majorHAnsi" w:cs="Times New Roman"/>
          <w:sz w:val="20"/>
          <w:szCs w:val="20"/>
          <w:lang w:eastAsia="en-GB"/>
        </w:rPr>
        <w:t xml:space="preserve"> Sla1</w:t>
      </w:r>
      <w:r w:rsidR="00083BD7">
        <w:rPr>
          <w:rFonts w:asciiTheme="majorHAnsi" w:eastAsia="Times New Roman" w:hAnsiTheme="majorHAnsi" w:cs="Times New Roman"/>
          <w:sz w:val="20"/>
          <w:szCs w:val="20"/>
          <w:lang w:eastAsia="en-GB"/>
        </w:rPr>
        <w:t>, Abp1</w:t>
      </w:r>
      <w:r>
        <w:rPr>
          <w:rFonts w:asciiTheme="majorHAnsi" w:eastAsia="Times New Roman" w:hAnsiTheme="majorHAnsi" w:cs="Times New Roman"/>
          <w:sz w:val="20"/>
          <w:szCs w:val="20"/>
          <w:lang w:eastAsia="en-GB"/>
        </w:rPr>
        <w:t xml:space="preserve"> and Rvs167. </w:t>
      </w:r>
      <w:r w:rsidR="0017212E">
        <w:rPr>
          <w:rFonts w:asciiTheme="majorHAnsi" w:eastAsia="Times New Roman" w:hAnsiTheme="majorHAnsi" w:cs="Times New Roman"/>
          <w:sz w:val="20"/>
          <w:szCs w:val="20"/>
          <w:lang w:eastAsia="en-GB"/>
        </w:rPr>
        <w:t>D and E are aligned in time so that</w:t>
      </w:r>
      <w:r w:rsidR="006E0CED">
        <w:rPr>
          <w:rFonts w:asciiTheme="majorHAnsi" w:eastAsia="Times New Roman" w:hAnsiTheme="majorHAnsi" w:cs="Times New Roman"/>
          <w:sz w:val="20"/>
          <w:szCs w:val="20"/>
          <w:lang w:eastAsia="en-GB"/>
        </w:rPr>
        <w:t xml:space="preserve"> time=0 (sec) corresponds to</w:t>
      </w:r>
      <w:r w:rsidR="0017212E">
        <w:rPr>
          <w:rFonts w:asciiTheme="majorHAnsi" w:eastAsia="Times New Roman" w:hAnsiTheme="majorHAnsi" w:cs="Times New Roman"/>
          <w:sz w:val="20"/>
          <w:szCs w:val="20"/>
          <w:lang w:eastAsia="en-GB"/>
        </w:rPr>
        <w:t xml:space="preserve"> the maximum of fluorescent intensity of </w:t>
      </w:r>
      <w:r w:rsidR="000207F3">
        <w:rPr>
          <w:rFonts w:asciiTheme="majorHAnsi" w:eastAsia="Times New Roman" w:hAnsiTheme="majorHAnsi" w:cs="Times New Roman"/>
          <w:sz w:val="20"/>
          <w:szCs w:val="20"/>
          <w:lang w:eastAsia="en-GB"/>
        </w:rPr>
        <w:t xml:space="preserve">averaged </w:t>
      </w:r>
      <w:r w:rsidR="0017212E">
        <w:rPr>
          <w:rFonts w:asciiTheme="majorHAnsi" w:eastAsia="Times New Roman" w:hAnsiTheme="majorHAnsi" w:cs="Times New Roman"/>
          <w:sz w:val="20"/>
          <w:szCs w:val="20"/>
          <w:lang w:eastAsia="en-GB"/>
        </w:rPr>
        <w:t>Abp1</w:t>
      </w:r>
      <w:r w:rsidR="000207F3">
        <w:rPr>
          <w:rFonts w:asciiTheme="majorHAnsi" w:eastAsia="Times New Roman" w:hAnsiTheme="majorHAnsi" w:cs="Times New Roman"/>
          <w:sz w:val="20"/>
          <w:szCs w:val="20"/>
          <w:lang w:eastAsia="en-GB"/>
        </w:rPr>
        <w:t xml:space="preserve"> patches.</w:t>
      </w:r>
      <w:r w:rsidR="00667CEC">
        <w:rPr>
          <w:rFonts w:asciiTheme="majorHAnsi" w:eastAsia="Times New Roman" w:hAnsiTheme="majorHAnsi" w:cs="Times New Roman"/>
          <w:sz w:val="20"/>
          <w:szCs w:val="20"/>
          <w:lang w:eastAsia="en-GB"/>
        </w:rPr>
        <w:t xml:space="preserve"> This corresponds to scission time.</w:t>
      </w:r>
    </w:p>
    <w:p w14:paraId="18DEF505" w14:textId="77777777" w:rsidR="000A3E4A" w:rsidRDefault="000A3E4A" w:rsidP="00DA4C04">
      <w:pPr>
        <w:rPr>
          <w:rFonts w:asciiTheme="majorHAnsi" w:eastAsia="Times New Roman" w:hAnsiTheme="majorHAnsi" w:cs="Times New Roman"/>
          <w:lang w:eastAsia="en-GB"/>
        </w:rPr>
      </w:pPr>
    </w:p>
    <w:p w14:paraId="1959B14D" w14:textId="05956D28" w:rsidR="00F8301E" w:rsidRDefault="00B061BA" w:rsidP="00AF21C6">
      <w:pPr>
        <w:outlineLvl w:val="0"/>
        <w:rPr>
          <w:rFonts w:asciiTheme="majorHAnsi" w:eastAsia="Times New Roman" w:hAnsiTheme="majorHAnsi" w:cs="Times New Roman"/>
          <w:b/>
          <w:sz w:val="32"/>
          <w:szCs w:val="32"/>
          <w:lang w:eastAsia="en-GB"/>
        </w:rPr>
      </w:pPr>
      <w:r w:rsidRPr="00B061BA">
        <w:rPr>
          <w:rFonts w:asciiTheme="majorHAnsi" w:eastAsia="Times New Roman" w:hAnsiTheme="majorHAnsi" w:cs="Times New Roman"/>
          <w:b/>
          <w:sz w:val="32"/>
          <w:szCs w:val="32"/>
          <w:lang w:eastAsia="en-GB"/>
        </w:rPr>
        <w:t>R</w:t>
      </w:r>
      <w:r w:rsidR="00BF7552">
        <w:rPr>
          <w:rFonts w:asciiTheme="majorHAnsi" w:eastAsia="Times New Roman" w:hAnsiTheme="majorHAnsi" w:cs="Times New Roman"/>
          <w:b/>
          <w:sz w:val="32"/>
          <w:szCs w:val="32"/>
          <w:lang w:eastAsia="en-GB"/>
        </w:rPr>
        <w:t>0. Deletion of Rvs167 leads to shorter invaginations</w:t>
      </w:r>
    </w:p>
    <w:p w14:paraId="2EA09326" w14:textId="76314CB0" w:rsidR="00E2395C" w:rsidRDefault="00BF7552"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The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complex, as has been </w:t>
      </w:r>
      <w:r w:rsidR="00302D03">
        <w:rPr>
          <w:rFonts w:asciiTheme="majorHAnsi" w:eastAsia="Times New Roman" w:hAnsiTheme="majorHAnsi" w:cs="Times New Roman"/>
          <w:lang w:eastAsia="en-GB"/>
        </w:rPr>
        <w:t xml:space="preserve">discussed in </w:t>
      </w:r>
      <w:ins w:id="22" w:author="Marko" w:date="2018-08-13T13:02:00Z">
        <w:r w:rsidR="006F459C">
          <w:rPr>
            <w:rFonts w:asciiTheme="majorHAnsi" w:eastAsia="Times New Roman" w:hAnsiTheme="majorHAnsi" w:cs="Times New Roman"/>
            <w:lang w:eastAsia="en-GB"/>
          </w:rPr>
          <w:t xml:space="preserve">the introduction </w:t>
        </w:r>
      </w:ins>
      <w:r w:rsidR="00302D03">
        <w:rPr>
          <w:rFonts w:asciiTheme="majorHAnsi" w:eastAsia="Times New Roman" w:hAnsiTheme="majorHAnsi" w:cs="Times New Roman"/>
          <w:lang w:eastAsia="en-GB"/>
        </w:rPr>
        <w:t>section</w:t>
      </w:r>
      <w:del w:id="23" w:author="Marko" w:date="2018-08-13T13:02:00Z">
        <w:r w:rsidR="00302D03" w:rsidDel="006F459C">
          <w:rPr>
            <w:rFonts w:asciiTheme="majorHAnsi" w:eastAsia="Times New Roman" w:hAnsiTheme="majorHAnsi" w:cs="Times New Roman"/>
            <w:lang w:eastAsia="en-GB"/>
          </w:rPr>
          <w:delText xml:space="preserve"> {Intro}</w:delText>
        </w:r>
      </w:del>
      <w:r w:rsidR="00302D03">
        <w:rPr>
          <w:rFonts w:asciiTheme="majorHAnsi" w:eastAsia="Times New Roman" w:hAnsiTheme="majorHAnsi" w:cs="Times New Roman"/>
          <w:lang w:eastAsia="en-GB"/>
        </w:rPr>
        <w:t xml:space="preserve">, </w:t>
      </w:r>
      <w:r w:rsidR="003C512C">
        <w:rPr>
          <w:rFonts w:asciiTheme="majorHAnsi" w:eastAsia="Times New Roman" w:hAnsiTheme="majorHAnsi" w:cs="Times New Roman"/>
          <w:lang w:eastAsia="en-GB"/>
        </w:rPr>
        <w:t>is known to have</w:t>
      </w:r>
      <w:r w:rsidR="00302D03">
        <w:rPr>
          <w:rFonts w:asciiTheme="majorHAnsi" w:eastAsia="Times New Roman" w:hAnsiTheme="majorHAnsi" w:cs="Times New Roman"/>
          <w:lang w:eastAsia="en-GB"/>
        </w:rPr>
        <w:t xml:space="preserve"> an influence on membrane scission efficiency. Recruitment in the fi</w:t>
      </w:r>
      <w:r w:rsidR="00986F91">
        <w:rPr>
          <w:rFonts w:asciiTheme="majorHAnsi" w:eastAsia="Times New Roman" w:hAnsiTheme="majorHAnsi" w:cs="Times New Roman"/>
          <w:lang w:eastAsia="en-GB"/>
        </w:rPr>
        <w:t>nal stage of membrane invagination</w:t>
      </w:r>
      <w:r w:rsidR="00302D03">
        <w:rPr>
          <w:rFonts w:asciiTheme="majorHAnsi" w:eastAsia="Times New Roman" w:hAnsiTheme="majorHAnsi" w:cs="Times New Roman"/>
          <w:lang w:eastAsia="en-GB"/>
        </w:rPr>
        <w:t xml:space="preserve">, localization to the </w:t>
      </w:r>
      <w:del w:id="24" w:author="Marko" w:date="2018-08-13T13:02:00Z">
        <w:r w:rsidR="00302D03" w:rsidDel="00342557">
          <w:rPr>
            <w:rFonts w:asciiTheme="majorHAnsi" w:eastAsia="Times New Roman" w:hAnsiTheme="majorHAnsi" w:cs="Times New Roman"/>
            <w:lang w:eastAsia="en-GB"/>
          </w:rPr>
          <w:delText xml:space="preserve">membrane </w:delText>
        </w:r>
      </w:del>
      <w:r w:rsidR="00302D03">
        <w:rPr>
          <w:rFonts w:asciiTheme="majorHAnsi" w:eastAsia="Times New Roman" w:hAnsiTheme="majorHAnsi" w:cs="Times New Roman"/>
          <w:lang w:eastAsia="en-GB"/>
        </w:rPr>
        <w:t>tub</w:t>
      </w:r>
      <w:ins w:id="25" w:author="Marko" w:date="2018-08-13T13:02:00Z">
        <w:r w:rsidR="00342557">
          <w:rPr>
            <w:rFonts w:asciiTheme="majorHAnsi" w:eastAsia="Times New Roman" w:hAnsiTheme="majorHAnsi" w:cs="Times New Roman"/>
            <w:lang w:eastAsia="en-GB"/>
          </w:rPr>
          <w:t>ular part of the invagination</w:t>
        </w:r>
      </w:ins>
      <w:del w:id="26" w:author="Marko" w:date="2018-08-13T13:02:00Z">
        <w:r w:rsidR="00302D03" w:rsidDel="00342557">
          <w:rPr>
            <w:rFonts w:asciiTheme="majorHAnsi" w:eastAsia="Times New Roman" w:hAnsiTheme="majorHAnsi" w:cs="Times New Roman"/>
            <w:lang w:eastAsia="en-GB"/>
          </w:rPr>
          <w:delText>e</w:delText>
        </w:r>
      </w:del>
      <w:r w:rsidR="00302D03">
        <w:rPr>
          <w:rFonts w:asciiTheme="majorHAnsi" w:eastAsia="Times New Roman" w:hAnsiTheme="majorHAnsi" w:cs="Times New Roman"/>
          <w:lang w:eastAsia="en-GB"/>
        </w:rPr>
        <w:t xml:space="preserve">, and disassembly </w:t>
      </w:r>
      <w:r w:rsidR="006D5ACE">
        <w:rPr>
          <w:rFonts w:asciiTheme="majorHAnsi" w:eastAsia="Times New Roman" w:hAnsiTheme="majorHAnsi" w:cs="Times New Roman"/>
          <w:lang w:eastAsia="en-GB"/>
        </w:rPr>
        <w:t xml:space="preserve">concomitant </w:t>
      </w:r>
      <w:r w:rsidR="00302D03">
        <w:rPr>
          <w:rFonts w:asciiTheme="majorHAnsi" w:eastAsia="Times New Roman" w:hAnsiTheme="majorHAnsi" w:cs="Times New Roman"/>
          <w:lang w:eastAsia="en-GB"/>
        </w:rPr>
        <w:t xml:space="preserve">with scission all indicate that </w:t>
      </w:r>
      <w:proofErr w:type="spellStart"/>
      <w:r w:rsidR="00302D03">
        <w:rPr>
          <w:rFonts w:asciiTheme="majorHAnsi" w:eastAsia="Times New Roman" w:hAnsiTheme="majorHAnsi" w:cs="Times New Roman"/>
          <w:lang w:eastAsia="en-GB"/>
        </w:rPr>
        <w:t>Rvs</w:t>
      </w:r>
      <w:proofErr w:type="spellEnd"/>
      <w:r w:rsidR="00302D03">
        <w:rPr>
          <w:rFonts w:asciiTheme="majorHAnsi" w:eastAsia="Times New Roman" w:hAnsiTheme="majorHAnsi" w:cs="Times New Roman"/>
          <w:lang w:eastAsia="en-GB"/>
        </w:rPr>
        <w:t xml:space="preserve"> could mechanistically influence the scission process.</w:t>
      </w:r>
    </w:p>
    <w:p w14:paraId="039ABE19" w14:textId="77777777" w:rsidR="00E2395C" w:rsidRDefault="00E2395C" w:rsidP="00DA4C04">
      <w:pPr>
        <w:rPr>
          <w:rFonts w:asciiTheme="majorHAnsi" w:eastAsia="Times New Roman" w:hAnsiTheme="majorHAnsi" w:cs="Times New Roman"/>
          <w:lang w:eastAsia="en-GB"/>
        </w:rPr>
      </w:pPr>
    </w:p>
    <w:p w14:paraId="6391CADE" w14:textId="77777777" w:rsidR="00441C6B" w:rsidRDefault="00302D03" w:rsidP="00DA4C04">
      <w:pPr>
        <w:rPr>
          <w:ins w:id="27" w:author="Microsoft Office User" w:date="2018-08-15T19:17:00Z"/>
          <w:rFonts w:asciiTheme="majorHAnsi" w:eastAsia="Times New Roman" w:hAnsiTheme="majorHAnsi" w:cs="Times New Roman"/>
          <w:lang w:eastAsia="en-GB"/>
        </w:rPr>
      </w:pPr>
      <w:r>
        <w:rPr>
          <w:rFonts w:asciiTheme="majorHAnsi" w:eastAsia="Times New Roman" w:hAnsiTheme="majorHAnsi" w:cs="Times New Roman"/>
          <w:lang w:eastAsia="en-GB"/>
        </w:rPr>
        <w:t xml:space="preserve">In order </w:t>
      </w:r>
      <w:r w:rsidR="00E2395C">
        <w:rPr>
          <w:rFonts w:asciiTheme="majorHAnsi" w:eastAsia="Times New Roman" w:hAnsiTheme="majorHAnsi" w:cs="Times New Roman"/>
          <w:lang w:eastAsia="en-GB"/>
        </w:rPr>
        <w:t xml:space="preserve">to quantify what happens in the absence of </w:t>
      </w:r>
      <w:proofErr w:type="spellStart"/>
      <w:r w:rsidR="00E2395C">
        <w:rPr>
          <w:rFonts w:asciiTheme="majorHAnsi" w:eastAsia="Times New Roman" w:hAnsiTheme="majorHAnsi" w:cs="Times New Roman"/>
          <w:lang w:eastAsia="en-GB"/>
        </w:rPr>
        <w:t>Rvs</w:t>
      </w:r>
      <w:proofErr w:type="spellEnd"/>
      <w:r w:rsidR="006B5527">
        <w:rPr>
          <w:rFonts w:asciiTheme="majorHAnsi" w:eastAsia="Times New Roman" w:hAnsiTheme="majorHAnsi" w:cs="Times New Roman"/>
          <w:lang w:eastAsia="en-GB"/>
        </w:rPr>
        <w:t>, I tracked Sl</w:t>
      </w:r>
      <w:r w:rsidR="00CE29A7">
        <w:rPr>
          <w:rFonts w:asciiTheme="majorHAnsi" w:eastAsia="Times New Roman" w:hAnsiTheme="majorHAnsi" w:cs="Times New Roman"/>
          <w:lang w:eastAsia="en-GB"/>
        </w:rPr>
        <w:t>a1</w:t>
      </w:r>
      <w:r w:rsidR="00FC0A25">
        <w:rPr>
          <w:rFonts w:asciiTheme="majorHAnsi" w:eastAsia="Times New Roman" w:hAnsiTheme="majorHAnsi" w:cs="Times New Roman"/>
          <w:lang w:eastAsia="en-GB"/>
        </w:rPr>
        <w:t>-GFP</w:t>
      </w:r>
      <w:r w:rsidR="00CE29A7">
        <w:rPr>
          <w:rFonts w:asciiTheme="majorHAnsi" w:eastAsia="Times New Roman" w:hAnsiTheme="majorHAnsi" w:cs="Times New Roman"/>
          <w:lang w:eastAsia="en-GB"/>
        </w:rPr>
        <w:t xml:space="preserve"> in</w:t>
      </w:r>
      <w:r w:rsidR="006B5527">
        <w:rPr>
          <w:rFonts w:asciiTheme="majorHAnsi" w:eastAsia="Times New Roman" w:hAnsiTheme="majorHAnsi" w:cs="Times New Roman"/>
          <w:lang w:eastAsia="en-GB"/>
        </w:rPr>
        <w:t xml:space="preserve"> rvs167</w:t>
      </w:r>
      <w:r w:rsidR="00AF21C6">
        <w:rPr>
          <w:rFonts w:asciiTheme="majorHAnsi" w:eastAsia="Times New Roman" w:hAnsiTheme="majorHAnsi" w:cs="Times New Roman"/>
          <w:lang w:eastAsia="en-GB"/>
        </w:rPr>
        <w:t>Δ</w:t>
      </w:r>
      <w:r w:rsidR="006B5527">
        <w:rPr>
          <w:rFonts w:asciiTheme="majorHAnsi" w:eastAsia="Times New Roman" w:hAnsiTheme="majorHAnsi" w:cs="Times New Roman"/>
          <w:lang w:eastAsia="en-GB"/>
        </w:rPr>
        <w:t>cells</w:t>
      </w:r>
      <w:r w:rsidR="00986F91">
        <w:rPr>
          <w:rFonts w:asciiTheme="majorHAnsi" w:eastAsia="Times New Roman" w:hAnsiTheme="majorHAnsi" w:cs="Times New Roman"/>
          <w:lang w:eastAsia="en-GB"/>
        </w:rPr>
        <w:t xml:space="preserve"> and compar</w:t>
      </w:r>
      <w:r w:rsidR="00B848A4">
        <w:rPr>
          <w:rFonts w:asciiTheme="majorHAnsi" w:eastAsia="Times New Roman" w:hAnsiTheme="majorHAnsi" w:cs="Times New Roman"/>
          <w:lang w:eastAsia="en-GB"/>
        </w:rPr>
        <w:t xml:space="preserve">ed </w:t>
      </w:r>
      <w:r w:rsidR="00D5130C">
        <w:rPr>
          <w:rFonts w:asciiTheme="majorHAnsi" w:eastAsia="Times New Roman" w:hAnsiTheme="majorHAnsi" w:cs="Times New Roman"/>
          <w:lang w:eastAsia="en-GB"/>
        </w:rPr>
        <w:t>its</w:t>
      </w:r>
      <w:r w:rsidR="00B848A4">
        <w:rPr>
          <w:rFonts w:asciiTheme="majorHAnsi" w:eastAsia="Times New Roman" w:hAnsiTheme="majorHAnsi" w:cs="Times New Roman"/>
          <w:lang w:eastAsia="en-GB"/>
        </w:rPr>
        <w:t xml:space="preserve"> movement against WT Sla1</w:t>
      </w:r>
      <w:r w:rsidR="0033308A">
        <w:rPr>
          <w:rFonts w:asciiTheme="majorHAnsi" w:eastAsia="Times New Roman" w:hAnsiTheme="majorHAnsi" w:cs="Times New Roman"/>
          <w:lang w:eastAsia="en-GB"/>
        </w:rPr>
        <w:t>-GFP</w:t>
      </w:r>
      <w:r w:rsidR="00DC1EBF">
        <w:rPr>
          <w:rFonts w:asciiTheme="majorHAnsi" w:eastAsia="Times New Roman" w:hAnsiTheme="majorHAnsi" w:cs="Times New Roman"/>
          <w:lang w:eastAsia="en-GB"/>
        </w:rPr>
        <w:t xml:space="preserve"> </w:t>
      </w:r>
      <w:commentRangeStart w:id="28"/>
      <w:r w:rsidR="00DC1EBF">
        <w:rPr>
          <w:rFonts w:asciiTheme="majorHAnsi" w:eastAsia="Times New Roman" w:hAnsiTheme="majorHAnsi" w:cs="Times New Roman"/>
          <w:lang w:eastAsia="en-GB"/>
        </w:rPr>
        <w:t>movement</w:t>
      </w:r>
      <w:commentRangeEnd w:id="28"/>
      <w:r w:rsidR="00105D96">
        <w:rPr>
          <w:rStyle w:val="CommentReference"/>
        </w:rPr>
        <w:commentReference w:id="28"/>
      </w:r>
      <w:r w:rsidR="00DC1EBF">
        <w:rPr>
          <w:rFonts w:asciiTheme="majorHAnsi" w:eastAsia="Times New Roman" w:hAnsiTheme="majorHAnsi" w:cs="Times New Roman"/>
          <w:lang w:eastAsia="en-GB"/>
        </w:rPr>
        <w:t>.</w:t>
      </w:r>
      <w:r w:rsidR="00E2395C">
        <w:rPr>
          <w:rFonts w:asciiTheme="majorHAnsi" w:eastAsia="Times New Roman" w:hAnsiTheme="majorHAnsi" w:cs="Times New Roman"/>
          <w:lang w:eastAsia="en-GB"/>
        </w:rPr>
        <w:t xml:space="preserve"> 27%</w:t>
      </w:r>
      <w:r w:rsidR="002C79ED">
        <w:rPr>
          <w:rFonts w:asciiTheme="majorHAnsi" w:eastAsia="Times New Roman" w:hAnsiTheme="majorHAnsi" w:cs="Times New Roman"/>
          <w:lang w:eastAsia="en-GB"/>
        </w:rPr>
        <w:t xml:space="preserve"> of Sla1 patches </w:t>
      </w:r>
      <w:ins w:id="29" w:author="Marko" w:date="2018-08-13T13:04:00Z">
        <w:r w:rsidR="00EC11DA">
          <w:rPr>
            <w:rFonts w:asciiTheme="majorHAnsi" w:eastAsia="Times New Roman" w:hAnsiTheme="majorHAnsi" w:cs="Times New Roman"/>
            <w:lang w:eastAsia="en-GB"/>
          </w:rPr>
          <w:t xml:space="preserve">that </w:t>
        </w:r>
      </w:ins>
      <w:r w:rsidR="008E6D7C">
        <w:rPr>
          <w:rFonts w:asciiTheme="majorHAnsi" w:eastAsia="Times New Roman" w:hAnsiTheme="majorHAnsi" w:cs="Times New Roman"/>
          <w:lang w:eastAsia="en-GB"/>
        </w:rPr>
        <w:t>begin to</w:t>
      </w:r>
      <w:r w:rsidR="002276DF">
        <w:rPr>
          <w:rFonts w:asciiTheme="majorHAnsi" w:eastAsia="Times New Roman" w:hAnsiTheme="majorHAnsi" w:cs="Times New Roman"/>
          <w:lang w:eastAsia="en-GB"/>
        </w:rPr>
        <w:t xml:space="preserve"> </w:t>
      </w:r>
      <w:r w:rsidR="002C79ED">
        <w:rPr>
          <w:rFonts w:asciiTheme="majorHAnsi" w:eastAsia="Times New Roman" w:hAnsiTheme="majorHAnsi" w:cs="Times New Roman"/>
          <w:lang w:eastAsia="en-GB"/>
        </w:rPr>
        <w:t xml:space="preserve">move inward </w:t>
      </w:r>
      <w:del w:id="30" w:author="Marko" w:date="2018-08-13T13:04:00Z">
        <w:r w:rsidR="002C79ED" w:rsidDel="00EC11DA">
          <w:rPr>
            <w:rFonts w:asciiTheme="majorHAnsi" w:eastAsia="Times New Roman" w:hAnsiTheme="majorHAnsi" w:cs="Times New Roman"/>
            <w:lang w:eastAsia="en-GB"/>
          </w:rPr>
          <w:delText>but</w:delText>
        </w:r>
        <w:r w:rsidR="00E2395C" w:rsidDel="00EC11DA">
          <w:rPr>
            <w:rFonts w:asciiTheme="majorHAnsi" w:eastAsia="Times New Roman" w:hAnsiTheme="majorHAnsi" w:cs="Times New Roman"/>
            <w:lang w:eastAsia="en-GB"/>
          </w:rPr>
          <w:delText xml:space="preserve"> </w:delText>
        </w:r>
      </w:del>
      <w:r w:rsidR="00E2395C">
        <w:rPr>
          <w:rFonts w:asciiTheme="majorHAnsi" w:eastAsia="Times New Roman" w:hAnsiTheme="majorHAnsi" w:cs="Times New Roman"/>
          <w:lang w:eastAsia="en-GB"/>
        </w:rPr>
        <w:t>retract, consistent with earlier observation</w:t>
      </w:r>
      <w:r w:rsidR="00DC1EBF">
        <w:rPr>
          <w:rFonts w:asciiTheme="majorHAnsi" w:eastAsia="Times New Roman" w:hAnsiTheme="majorHAnsi" w:cs="Times New Roman"/>
          <w:lang w:eastAsia="en-GB"/>
        </w:rPr>
        <w:t>s</w:t>
      </w:r>
      <w:r w:rsidR="00FC74BA">
        <w:rPr>
          <w:rFonts w:asciiTheme="majorHAnsi" w:eastAsia="Times New Roman" w:hAnsiTheme="majorHAnsi" w:cs="Times New Roman"/>
          <w:lang w:eastAsia="en-GB"/>
        </w:rPr>
        <w:fldChar w:fldCharType="begin" w:fldLock="1"/>
      </w:r>
      <w:r w:rsidR="00B8693C">
        <w:rPr>
          <w:rFonts w:asciiTheme="majorHAnsi" w:eastAsia="Times New Roman" w:hAnsiTheme="majorHAnsi" w:cs="Times New Roman"/>
          <w:lang w:eastAsia="en-GB"/>
        </w:rPr>
        <w:instrText>ADDIN CSL_CITATION {"citationItems":[{"id":"ITEM-1","itemData":{"DOI":"10.1016/j.cell.2005.09.024","ISSN":"00928674","author":[{"dropping-particle":"","family":"Kaksonen","given":"Marko","non-dropping-particle":"","parse-names":false,"suffix":""},{"dropping-particle":"","family":"Toret","given":"Christopher P.","non-dropping-particle":"","parse-names":false,"suffix":""},{"dropping-particle":"","family":"Drubin","given":"David G.","non-dropping-particle":"","parse-names":false,"suffix":""}],"container-title":"Cell","id":"ITEM-1","issue":"2","issued":{"date-parts":[["2005","10"]]},"page":"305-320","title":"A Modular Design for the Clathrin- and Actin-Mediated Endocytosis Machinery","type":"article-journal","volume":"123"},"uris":["http://www.mendeley.com/documents/?uuid=6e2c0c1d-79a5-410e-82cb-e67dd00e0096"]}],"mendeley":{"formattedCitation":"&lt;sup&gt;2&lt;/sup&gt;","plainTextFormattedCitation":"2","previouslyFormattedCitation":"&lt;sup&gt;2&lt;/sup&gt;"},"properties":{"noteIndex":0},"schema":"https://github.com/citation-style-language/schema/raw/master/csl-citation.json"}</w:instrText>
      </w:r>
      <w:r w:rsidR="00FC74BA">
        <w:rPr>
          <w:rFonts w:asciiTheme="majorHAnsi" w:eastAsia="Times New Roman" w:hAnsiTheme="majorHAnsi" w:cs="Times New Roman"/>
          <w:lang w:eastAsia="en-GB"/>
        </w:rPr>
        <w:fldChar w:fldCharType="separate"/>
      </w:r>
      <w:r w:rsidR="00FC74BA" w:rsidRPr="00FC74BA">
        <w:rPr>
          <w:rFonts w:asciiTheme="majorHAnsi" w:eastAsia="Times New Roman" w:hAnsiTheme="majorHAnsi" w:cs="Times New Roman"/>
          <w:noProof/>
          <w:vertAlign w:val="superscript"/>
          <w:lang w:eastAsia="en-GB"/>
        </w:rPr>
        <w:t>2</w:t>
      </w:r>
      <w:r w:rsidR="00FC74BA">
        <w:rPr>
          <w:rFonts w:asciiTheme="majorHAnsi" w:eastAsia="Times New Roman" w:hAnsiTheme="majorHAnsi" w:cs="Times New Roman"/>
          <w:lang w:eastAsia="en-GB"/>
        </w:rPr>
        <w:fldChar w:fldCharType="end"/>
      </w:r>
      <w:r w:rsidR="00E2395C">
        <w:rPr>
          <w:rFonts w:asciiTheme="majorHAnsi" w:eastAsia="Times New Roman" w:hAnsiTheme="majorHAnsi" w:cs="Times New Roman"/>
          <w:lang w:eastAsia="en-GB"/>
        </w:rPr>
        <w:t xml:space="preserve">. </w:t>
      </w:r>
      <w:ins w:id="31" w:author="Marko" w:date="2018-08-13T13:05:00Z">
        <w:r w:rsidR="00743B49">
          <w:rPr>
            <w:rFonts w:asciiTheme="majorHAnsi" w:eastAsia="Times New Roman" w:hAnsiTheme="majorHAnsi" w:cs="Times New Roman"/>
            <w:lang w:eastAsia="en-GB"/>
          </w:rPr>
          <w:t xml:space="preserve"> These retractions suggest failed invagination events. </w:t>
        </w:r>
      </w:ins>
      <w:r w:rsidR="00E2395C">
        <w:rPr>
          <w:rFonts w:asciiTheme="majorHAnsi" w:eastAsia="Times New Roman" w:hAnsiTheme="majorHAnsi" w:cs="Times New Roman"/>
          <w:lang w:eastAsia="en-GB"/>
        </w:rPr>
        <w:t xml:space="preserve">Movement of the remaining </w:t>
      </w:r>
      <w:r w:rsidR="00EE4C81">
        <w:rPr>
          <w:rFonts w:asciiTheme="majorHAnsi" w:eastAsia="Times New Roman" w:hAnsiTheme="majorHAnsi" w:cs="Times New Roman"/>
          <w:lang w:eastAsia="en-GB"/>
        </w:rPr>
        <w:t xml:space="preserve">73% </w:t>
      </w:r>
      <w:r w:rsidR="00E2395C">
        <w:rPr>
          <w:rFonts w:asciiTheme="majorHAnsi" w:eastAsia="Times New Roman" w:hAnsiTheme="majorHAnsi" w:cs="Times New Roman"/>
          <w:lang w:eastAsia="en-GB"/>
        </w:rPr>
        <w:t xml:space="preserve">Sla1 patches </w:t>
      </w:r>
      <w:del w:id="32" w:author="Marko" w:date="2018-08-13T13:05:00Z">
        <w:r w:rsidR="00E2395C" w:rsidDel="005479D3">
          <w:rPr>
            <w:rFonts w:asciiTheme="majorHAnsi" w:eastAsia="Times New Roman" w:hAnsiTheme="majorHAnsi" w:cs="Times New Roman"/>
            <w:lang w:eastAsia="en-GB"/>
          </w:rPr>
          <w:delText xml:space="preserve">are </w:delText>
        </w:r>
      </w:del>
      <w:ins w:id="33" w:author="Marko" w:date="2018-08-13T13:05:00Z">
        <w:r w:rsidR="005479D3">
          <w:rPr>
            <w:rFonts w:asciiTheme="majorHAnsi" w:eastAsia="Times New Roman" w:hAnsiTheme="majorHAnsi" w:cs="Times New Roman"/>
            <w:lang w:eastAsia="en-GB"/>
          </w:rPr>
          <w:t xml:space="preserve">were </w:t>
        </w:r>
      </w:ins>
      <w:r w:rsidR="00E2395C">
        <w:rPr>
          <w:rFonts w:asciiTheme="majorHAnsi" w:eastAsia="Times New Roman" w:hAnsiTheme="majorHAnsi" w:cs="Times New Roman"/>
          <w:lang w:eastAsia="en-GB"/>
        </w:rPr>
        <w:t xml:space="preserve">quantified. </w:t>
      </w:r>
      <w:r w:rsidR="006B5527">
        <w:rPr>
          <w:rFonts w:asciiTheme="majorHAnsi" w:eastAsia="Times New Roman" w:hAnsiTheme="majorHAnsi" w:cs="Times New Roman"/>
          <w:lang w:eastAsia="en-GB"/>
        </w:rPr>
        <w:t>Sla1</w:t>
      </w:r>
      <w:r w:rsidR="00E2395C">
        <w:rPr>
          <w:rFonts w:asciiTheme="majorHAnsi" w:eastAsia="Times New Roman" w:hAnsiTheme="majorHAnsi" w:cs="Times New Roman"/>
          <w:lang w:eastAsia="en-GB"/>
        </w:rPr>
        <w:t xml:space="preserve"> movement</w:t>
      </w:r>
      <w:r w:rsidR="006B5527">
        <w:rPr>
          <w:rFonts w:asciiTheme="majorHAnsi" w:eastAsia="Times New Roman" w:hAnsiTheme="majorHAnsi" w:cs="Times New Roman"/>
          <w:lang w:eastAsia="en-GB"/>
        </w:rPr>
        <w:t xml:space="preserve"> </w:t>
      </w:r>
      <w:r w:rsidR="000738E3">
        <w:rPr>
          <w:rFonts w:asciiTheme="majorHAnsi" w:eastAsia="Times New Roman" w:hAnsiTheme="majorHAnsi" w:cs="Times New Roman"/>
          <w:lang w:eastAsia="en-GB"/>
        </w:rPr>
        <w:t xml:space="preserve">of </w:t>
      </w:r>
      <w:r w:rsidR="00D00906">
        <w:rPr>
          <w:rFonts w:asciiTheme="majorHAnsi" w:eastAsia="Times New Roman" w:hAnsiTheme="majorHAnsi" w:cs="Times New Roman"/>
          <w:lang w:eastAsia="en-GB"/>
        </w:rPr>
        <w:t>rvs167deletion and WT looks similar up</w:t>
      </w:r>
      <w:r w:rsidR="006B5527">
        <w:rPr>
          <w:rFonts w:asciiTheme="majorHAnsi" w:eastAsia="Times New Roman" w:hAnsiTheme="majorHAnsi" w:cs="Times New Roman"/>
          <w:lang w:eastAsia="en-GB"/>
        </w:rPr>
        <w:t xml:space="preserve"> </w:t>
      </w:r>
      <w:r w:rsidR="00CE29A7">
        <w:rPr>
          <w:rFonts w:asciiTheme="majorHAnsi" w:eastAsia="Times New Roman" w:hAnsiTheme="majorHAnsi" w:cs="Times New Roman"/>
          <w:lang w:eastAsia="en-GB"/>
        </w:rPr>
        <w:t xml:space="preserve">to about 60nm. </w:t>
      </w:r>
    </w:p>
    <w:p w14:paraId="50893C05" w14:textId="6B2085CE" w:rsidR="00BF7552" w:rsidRDefault="00CE29A7"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CLEM </w:t>
      </w:r>
      <w:r w:rsidR="001E2AD0">
        <w:rPr>
          <w:rFonts w:asciiTheme="majorHAnsi" w:eastAsia="Times New Roman" w:hAnsiTheme="majorHAnsi" w:cs="Times New Roman"/>
          <w:lang w:eastAsia="en-GB"/>
        </w:rPr>
        <w:t>has</w:t>
      </w:r>
      <w:r>
        <w:rPr>
          <w:rFonts w:asciiTheme="majorHAnsi" w:eastAsia="Times New Roman" w:hAnsiTheme="majorHAnsi" w:cs="Times New Roman"/>
          <w:lang w:eastAsia="en-GB"/>
        </w:rPr>
        <w:t xml:space="preserve"> shown that Rvs167 localizes to endocytic sites</w:t>
      </w:r>
      <w:r w:rsidR="007F7153">
        <w:rPr>
          <w:rFonts w:asciiTheme="majorHAnsi" w:eastAsia="Times New Roman" w:hAnsiTheme="majorHAnsi" w:cs="Times New Roman"/>
          <w:lang w:eastAsia="en-GB"/>
        </w:rPr>
        <w:t xml:space="preserve"> after the tubes are 60nm long. Sla1 movement in rvs167deletion shows therefore that</w:t>
      </w:r>
      <w:r w:rsidR="00B848A4">
        <w:rPr>
          <w:rFonts w:asciiTheme="majorHAnsi" w:eastAsia="Times New Roman" w:hAnsiTheme="majorHAnsi" w:cs="Times New Roman"/>
          <w:lang w:eastAsia="en-GB"/>
        </w:rPr>
        <w:t xml:space="preserve"> membrane invagination is unaffected till </w:t>
      </w:r>
      <w:proofErr w:type="spellStart"/>
      <w:r w:rsidR="007F7153">
        <w:rPr>
          <w:rFonts w:asciiTheme="majorHAnsi" w:eastAsia="Times New Roman" w:hAnsiTheme="majorHAnsi" w:cs="Times New Roman"/>
          <w:lang w:eastAsia="en-GB"/>
        </w:rPr>
        <w:t>Rvs</w:t>
      </w:r>
      <w:proofErr w:type="spellEnd"/>
      <w:r w:rsidR="007F7153">
        <w:rPr>
          <w:rFonts w:asciiTheme="majorHAnsi" w:eastAsia="Times New Roman" w:hAnsiTheme="majorHAnsi" w:cs="Times New Roman"/>
          <w:lang w:eastAsia="en-GB"/>
        </w:rPr>
        <w:t xml:space="preserve"> is </w:t>
      </w:r>
      <w:del w:id="34" w:author="Marko" w:date="2018-08-13T13:06:00Z">
        <w:r w:rsidR="007F7153" w:rsidDel="00607B52">
          <w:rPr>
            <w:rFonts w:asciiTheme="majorHAnsi" w:eastAsia="Times New Roman" w:hAnsiTheme="majorHAnsi" w:cs="Times New Roman"/>
            <w:lang w:eastAsia="en-GB"/>
          </w:rPr>
          <w:delText xml:space="preserve">supposed </w:delText>
        </w:r>
      </w:del>
      <w:ins w:id="35" w:author="Marko" w:date="2018-08-13T13:06:00Z">
        <w:r w:rsidR="00607B52">
          <w:rPr>
            <w:rFonts w:asciiTheme="majorHAnsi" w:eastAsia="Times New Roman" w:hAnsiTheme="majorHAnsi" w:cs="Times New Roman"/>
            <w:lang w:eastAsia="en-GB"/>
          </w:rPr>
          <w:t xml:space="preserve">predicted </w:t>
        </w:r>
      </w:ins>
      <w:r w:rsidR="007F7153">
        <w:rPr>
          <w:rFonts w:asciiTheme="majorHAnsi" w:eastAsia="Times New Roman" w:hAnsiTheme="majorHAnsi" w:cs="Times New Roman"/>
          <w:lang w:eastAsia="en-GB"/>
        </w:rPr>
        <w:t>to arrive.</w:t>
      </w:r>
      <w:r w:rsidR="00B848A4">
        <w:rPr>
          <w:rFonts w:asciiTheme="majorHAnsi" w:eastAsia="Times New Roman" w:hAnsiTheme="majorHAnsi" w:cs="Times New Roman"/>
          <w:lang w:eastAsia="en-GB"/>
        </w:rPr>
        <w:t xml:space="preserve"> </w:t>
      </w:r>
      <w:r w:rsidR="001E0E64">
        <w:rPr>
          <w:rFonts w:asciiTheme="majorHAnsi" w:eastAsia="Times New Roman" w:hAnsiTheme="majorHAnsi" w:cs="Times New Roman"/>
          <w:lang w:eastAsia="en-GB"/>
        </w:rPr>
        <w:t xml:space="preserve">Sla1 </w:t>
      </w:r>
      <w:r w:rsidR="005D2E03">
        <w:rPr>
          <w:rFonts w:asciiTheme="majorHAnsi" w:eastAsia="Times New Roman" w:hAnsiTheme="majorHAnsi" w:cs="Times New Roman"/>
          <w:lang w:eastAsia="en-GB"/>
        </w:rPr>
        <w:t>in rvs167</w:t>
      </w:r>
      <w:r w:rsidR="00AF21C6">
        <w:rPr>
          <w:rFonts w:asciiTheme="majorHAnsi" w:eastAsia="Times New Roman" w:hAnsiTheme="majorHAnsi" w:cs="Times New Roman"/>
          <w:lang w:eastAsia="en-GB"/>
        </w:rPr>
        <w:t>Δ</w:t>
      </w:r>
      <w:r w:rsidR="0076750D">
        <w:rPr>
          <w:rFonts w:asciiTheme="majorHAnsi" w:eastAsia="Times New Roman" w:hAnsiTheme="majorHAnsi" w:cs="Times New Roman"/>
          <w:lang w:eastAsia="en-GB"/>
        </w:rPr>
        <w:t xml:space="preserve">then </w:t>
      </w:r>
      <w:r w:rsidR="001E0E64">
        <w:rPr>
          <w:rFonts w:asciiTheme="majorHAnsi" w:eastAsia="Times New Roman" w:hAnsiTheme="majorHAnsi" w:cs="Times New Roman"/>
          <w:lang w:eastAsia="en-GB"/>
        </w:rPr>
        <w:t>continues to move at a much slower rate, and m</w:t>
      </w:r>
      <w:r w:rsidR="007F7153">
        <w:rPr>
          <w:rFonts w:asciiTheme="majorHAnsi" w:eastAsia="Times New Roman" w:hAnsiTheme="majorHAnsi" w:cs="Times New Roman"/>
          <w:lang w:eastAsia="en-GB"/>
        </w:rPr>
        <w:t>e</w:t>
      </w:r>
      <w:r w:rsidR="00B848A4">
        <w:rPr>
          <w:rFonts w:asciiTheme="majorHAnsi" w:eastAsia="Times New Roman" w:hAnsiTheme="majorHAnsi" w:cs="Times New Roman"/>
          <w:lang w:eastAsia="en-GB"/>
        </w:rPr>
        <w:t>mbrane scission</w:t>
      </w:r>
      <w:r w:rsidR="001B2F71">
        <w:rPr>
          <w:rFonts w:asciiTheme="majorHAnsi" w:eastAsia="Times New Roman" w:hAnsiTheme="majorHAnsi" w:cs="Times New Roman"/>
          <w:lang w:eastAsia="en-GB"/>
        </w:rPr>
        <w:t xml:space="preserve"> occurs </w:t>
      </w:r>
      <w:commentRangeStart w:id="36"/>
      <w:r w:rsidR="001B2F71">
        <w:rPr>
          <w:rFonts w:asciiTheme="majorHAnsi" w:eastAsia="Times New Roman" w:hAnsiTheme="majorHAnsi" w:cs="Times New Roman"/>
          <w:lang w:eastAsia="en-GB"/>
        </w:rPr>
        <w:t>at about 80nm</w:t>
      </w:r>
      <w:commentRangeEnd w:id="36"/>
      <w:r w:rsidR="0062088A">
        <w:rPr>
          <w:rStyle w:val="CommentReference"/>
        </w:rPr>
        <w:commentReference w:id="36"/>
      </w:r>
      <w:r w:rsidR="00D17B99">
        <w:rPr>
          <w:rFonts w:asciiTheme="majorHAnsi" w:eastAsia="Times New Roman" w:hAnsiTheme="majorHAnsi" w:cs="Times New Roman"/>
          <w:lang w:eastAsia="en-GB"/>
        </w:rPr>
        <w:t>.</w:t>
      </w:r>
      <w:r w:rsidR="002A343F">
        <w:rPr>
          <w:rFonts w:asciiTheme="majorHAnsi" w:eastAsia="Times New Roman" w:hAnsiTheme="majorHAnsi" w:cs="Times New Roman"/>
          <w:lang w:eastAsia="en-GB"/>
        </w:rPr>
        <w:t xml:space="preserve"> </w:t>
      </w:r>
      <w:r w:rsidR="001E62D8">
        <w:rPr>
          <w:rFonts w:asciiTheme="majorHAnsi" w:eastAsia="Times New Roman" w:hAnsiTheme="majorHAnsi" w:cs="Times New Roman"/>
          <w:lang w:eastAsia="en-GB"/>
        </w:rPr>
        <w:t xml:space="preserve">In </w:t>
      </w:r>
      <w:r w:rsidR="002A343F">
        <w:rPr>
          <w:rFonts w:asciiTheme="majorHAnsi" w:eastAsia="Times New Roman" w:hAnsiTheme="majorHAnsi" w:cs="Times New Roman"/>
          <w:lang w:eastAsia="en-GB"/>
        </w:rPr>
        <w:t>WT</w:t>
      </w:r>
      <w:r w:rsidR="001E62D8">
        <w:rPr>
          <w:rFonts w:asciiTheme="majorHAnsi" w:eastAsia="Times New Roman" w:hAnsiTheme="majorHAnsi" w:cs="Times New Roman"/>
          <w:lang w:eastAsia="en-GB"/>
        </w:rPr>
        <w:t>,</w:t>
      </w:r>
      <w:r w:rsidR="002A343F">
        <w:rPr>
          <w:rFonts w:asciiTheme="majorHAnsi" w:eastAsia="Times New Roman" w:hAnsiTheme="majorHAnsi" w:cs="Times New Roman"/>
          <w:lang w:eastAsia="en-GB"/>
        </w:rPr>
        <w:t xml:space="preserve"> Sla</w:t>
      </w:r>
      <w:r w:rsidR="006E6FA3">
        <w:rPr>
          <w:rFonts w:asciiTheme="majorHAnsi" w:eastAsia="Times New Roman" w:hAnsiTheme="majorHAnsi" w:cs="Times New Roman"/>
          <w:lang w:eastAsia="en-GB"/>
        </w:rPr>
        <w:t>1</w:t>
      </w:r>
      <w:r w:rsidR="00D17B99">
        <w:rPr>
          <w:rFonts w:asciiTheme="majorHAnsi" w:eastAsia="Times New Roman" w:hAnsiTheme="majorHAnsi" w:cs="Times New Roman"/>
          <w:lang w:eastAsia="en-GB"/>
        </w:rPr>
        <w:t xml:space="preserve"> </w:t>
      </w:r>
      <w:r w:rsidR="00E34E58">
        <w:rPr>
          <w:rFonts w:asciiTheme="majorHAnsi" w:eastAsia="Times New Roman" w:hAnsiTheme="majorHAnsi" w:cs="Times New Roman"/>
          <w:lang w:eastAsia="en-GB"/>
        </w:rPr>
        <w:t>continues to move inwards to</w:t>
      </w:r>
      <w:r w:rsidR="00910725">
        <w:rPr>
          <w:rFonts w:asciiTheme="majorHAnsi" w:eastAsia="Times New Roman" w:hAnsiTheme="majorHAnsi" w:cs="Times New Roman"/>
          <w:lang w:eastAsia="en-GB"/>
        </w:rPr>
        <w:t xml:space="preserve"> </w:t>
      </w:r>
      <w:r w:rsidR="00D17B99">
        <w:rPr>
          <w:rFonts w:asciiTheme="majorHAnsi" w:eastAsia="Times New Roman" w:hAnsiTheme="majorHAnsi" w:cs="Times New Roman"/>
          <w:lang w:eastAsia="en-GB"/>
        </w:rPr>
        <w:t>140nm</w:t>
      </w:r>
      <w:r w:rsidR="00B848A4">
        <w:rPr>
          <w:rFonts w:asciiTheme="majorHAnsi" w:eastAsia="Times New Roman" w:hAnsiTheme="majorHAnsi" w:cs="Times New Roman"/>
          <w:lang w:eastAsia="en-GB"/>
        </w:rPr>
        <w:t xml:space="preserve">. This indicates that first, membrane scission </w:t>
      </w:r>
      <w:r w:rsidR="008A1368">
        <w:rPr>
          <w:rFonts w:asciiTheme="majorHAnsi" w:eastAsia="Times New Roman" w:hAnsiTheme="majorHAnsi" w:cs="Times New Roman"/>
          <w:lang w:eastAsia="en-GB"/>
        </w:rPr>
        <w:t xml:space="preserve">can occur </w:t>
      </w:r>
      <w:r w:rsidR="00B848A4">
        <w:rPr>
          <w:rFonts w:asciiTheme="majorHAnsi" w:eastAsia="Times New Roman" w:hAnsiTheme="majorHAnsi" w:cs="Times New Roman"/>
          <w:lang w:eastAsia="en-GB"/>
        </w:rPr>
        <w:t xml:space="preserve">at invagination lengths of </w:t>
      </w:r>
      <w:r w:rsidR="0076750D">
        <w:rPr>
          <w:rFonts w:asciiTheme="majorHAnsi" w:eastAsia="Times New Roman" w:hAnsiTheme="majorHAnsi" w:cs="Times New Roman"/>
          <w:lang w:eastAsia="en-GB"/>
        </w:rPr>
        <w:t>8</w:t>
      </w:r>
      <w:r w:rsidR="00B848A4">
        <w:rPr>
          <w:rFonts w:asciiTheme="majorHAnsi" w:eastAsia="Times New Roman" w:hAnsiTheme="majorHAnsi" w:cs="Times New Roman"/>
          <w:lang w:eastAsia="en-GB"/>
        </w:rPr>
        <w:t xml:space="preserve">0nm. Then, that the arrival of </w:t>
      </w:r>
      <w:proofErr w:type="spellStart"/>
      <w:r w:rsidR="00B848A4">
        <w:rPr>
          <w:rFonts w:asciiTheme="majorHAnsi" w:eastAsia="Times New Roman" w:hAnsiTheme="majorHAnsi" w:cs="Times New Roman"/>
          <w:lang w:eastAsia="en-GB"/>
        </w:rPr>
        <w:t>Rvs</w:t>
      </w:r>
      <w:proofErr w:type="spellEnd"/>
      <w:r w:rsidR="00B848A4">
        <w:rPr>
          <w:rFonts w:asciiTheme="majorHAnsi" w:eastAsia="Times New Roman" w:hAnsiTheme="majorHAnsi" w:cs="Times New Roman"/>
          <w:lang w:eastAsia="en-GB"/>
        </w:rPr>
        <w:t xml:space="preserve"> prevents membrane scission at this point and allows further</w:t>
      </w:r>
      <w:r w:rsidR="00C77318">
        <w:rPr>
          <w:rFonts w:asciiTheme="majorHAnsi" w:eastAsia="Times New Roman" w:hAnsiTheme="majorHAnsi" w:cs="Times New Roman"/>
          <w:lang w:eastAsia="en-GB"/>
        </w:rPr>
        <w:t xml:space="preserve"> membrane</w:t>
      </w:r>
      <w:r w:rsidR="00B848A4">
        <w:rPr>
          <w:rFonts w:asciiTheme="majorHAnsi" w:eastAsia="Times New Roman" w:hAnsiTheme="majorHAnsi" w:cs="Times New Roman"/>
          <w:lang w:eastAsia="en-GB"/>
        </w:rPr>
        <w:t xml:space="preserve"> invagination. </w:t>
      </w:r>
    </w:p>
    <w:p w14:paraId="1BAF536D" w14:textId="77777777" w:rsidR="00B848A4" w:rsidRDefault="00B848A4" w:rsidP="00DA4C04">
      <w:pPr>
        <w:rPr>
          <w:rFonts w:asciiTheme="majorHAnsi" w:eastAsia="Times New Roman" w:hAnsiTheme="majorHAnsi" w:cs="Times New Roman"/>
          <w:lang w:eastAsia="en-GB"/>
        </w:rPr>
      </w:pPr>
    </w:p>
    <w:p w14:paraId="3020437B" w14:textId="493B5FB6" w:rsidR="00B848A4" w:rsidRDefault="00F02B3A"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softHyphen/>
      </w:r>
      <w:r w:rsidR="005737D2">
        <w:rPr>
          <w:rFonts w:asciiTheme="majorHAnsi" w:eastAsia="Times New Roman" w:hAnsiTheme="majorHAnsi" w:cs="Times New Roman"/>
          <w:noProof/>
          <w:lang w:eastAsia="en-GB"/>
        </w:rPr>
        <w:drawing>
          <wp:inline distT="0" distB="0" distL="0" distR="0" wp14:anchorId="38547782" wp14:editId="24E390EB">
            <wp:extent cx="5711825" cy="2822575"/>
            <wp:effectExtent l="0" t="0" r="3175" b="0"/>
            <wp:docPr id="9" name="Picture 9" descr="../figures/results_final/rvsdeletion3.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s/results_final/rvsdeletion3.a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1825" cy="2822575"/>
                    </a:xfrm>
                    <a:prstGeom prst="rect">
                      <a:avLst/>
                    </a:prstGeom>
                    <a:noFill/>
                    <a:ln>
                      <a:noFill/>
                    </a:ln>
                  </pic:spPr>
                </pic:pic>
              </a:graphicData>
            </a:graphic>
          </wp:inline>
        </w:drawing>
      </w:r>
    </w:p>
    <w:p w14:paraId="60C99914" w14:textId="6288EBB9" w:rsidR="00B848A4" w:rsidRPr="00BF7552" w:rsidRDefault="00B848A4" w:rsidP="00DA4C04">
      <w:pPr>
        <w:rPr>
          <w:rFonts w:asciiTheme="majorHAnsi" w:eastAsia="Times New Roman" w:hAnsiTheme="majorHAnsi" w:cs="Times New Roman"/>
          <w:lang w:eastAsia="en-GB"/>
        </w:rPr>
      </w:pPr>
    </w:p>
    <w:p w14:paraId="6F8143F8" w14:textId="10902474" w:rsidR="00B061BA" w:rsidRPr="00AD4FD6" w:rsidRDefault="002114EE" w:rsidP="002114EE">
      <w:pPr>
        <w:rPr>
          <w:rFonts w:asciiTheme="majorHAnsi" w:eastAsia="Times New Roman" w:hAnsiTheme="majorHAnsi" w:cs="Times New Roman"/>
          <w:sz w:val="20"/>
          <w:szCs w:val="20"/>
          <w:lang w:eastAsia="en-GB"/>
        </w:rPr>
      </w:pPr>
      <w:r w:rsidRPr="00D83A9E">
        <w:rPr>
          <w:rFonts w:asciiTheme="majorHAnsi" w:eastAsia="Times New Roman" w:hAnsiTheme="majorHAnsi" w:cs="Times New Roman"/>
          <w:sz w:val="20"/>
          <w:szCs w:val="20"/>
          <w:lang w:eastAsia="en-GB"/>
        </w:rPr>
        <w:t>Fig.</w:t>
      </w:r>
      <w:r>
        <w:rPr>
          <w:rFonts w:asciiTheme="majorHAnsi" w:eastAsia="Times New Roman" w:hAnsiTheme="majorHAnsi" w:cs="Times New Roman"/>
          <w:sz w:val="20"/>
          <w:szCs w:val="20"/>
          <w:lang w:eastAsia="en-GB"/>
        </w:rPr>
        <w:t>2.2</w:t>
      </w:r>
      <w:r w:rsidRPr="00D83A9E">
        <w:rPr>
          <w:rFonts w:asciiTheme="majorHAnsi" w:eastAsia="Times New Roman" w:hAnsiTheme="majorHAnsi" w:cs="Times New Roman"/>
          <w:sz w:val="20"/>
          <w:szCs w:val="20"/>
          <w:lang w:eastAsia="en-GB"/>
        </w:rPr>
        <w:t xml:space="preserve">: </w:t>
      </w:r>
      <w:r w:rsidR="0076750D">
        <w:rPr>
          <w:rFonts w:asciiTheme="majorHAnsi" w:eastAsia="Times New Roman" w:hAnsiTheme="majorHAnsi" w:cs="Times New Roman"/>
          <w:sz w:val="20"/>
          <w:szCs w:val="20"/>
          <w:lang w:eastAsia="en-GB"/>
        </w:rPr>
        <w:t>M</w:t>
      </w:r>
      <w:r>
        <w:rPr>
          <w:rFonts w:asciiTheme="majorHAnsi" w:eastAsia="Times New Roman" w:hAnsiTheme="majorHAnsi" w:cs="Times New Roman"/>
          <w:sz w:val="20"/>
          <w:szCs w:val="20"/>
          <w:lang w:eastAsia="en-GB"/>
        </w:rPr>
        <w:t>ovement of Sla</w:t>
      </w:r>
      <w:r w:rsidR="007404A4">
        <w:rPr>
          <w:rFonts w:asciiTheme="majorHAnsi" w:eastAsia="Times New Roman" w:hAnsiTheme="majorHAnsi" w:cs="Times New Roman"/>
          <w:sz w:val="20"/>
          <w:szCs w:val="20"/>
          <w:lang w:eastAsia="en-GB"/>
        </w:rPr>
        <w:t xml:space="preserve">1-GFP in WT and </w:t>
      </w:r>
      <w:r w:rsidR="007404A4" w:rsidRPr="00AD4FD6">
        <w:rPr>
          <w:rFonts w:asciiTheme="majorHAnsi" w:eastAsia="Times New Roman" w:hAnsiTheme="majorHAnsi" w:cs="Times New Roman"/>
          <w:i/>
          <w:sz w:val="20"/>
          <w:szCs w:val="20"/>
          <w:lang w:eastAsia="en-GB"/>
        </w:rPr>
        <w:t>rvs167</w:t>
      </w:r>
      <w:r w:rsidR="00AF21C6" w:rsidRPr="00AD4FD6">
        <w:rPr>
          <w:rFonts w:asciiTheme="majorHAnsi" w:eastAsia="Times New Roman" w:hAnsiTheme="majorHAnsi" w:cs="Times New Roman"/>
          <w:i/>
          <w:sz w:val="20"/>
          <w:szCs w:val="20"/>
          <w:lang w:eastAsia="en-GB"/>
        </w:rPr>
        <w:t>Δ</w:t>
      </w:r>
      <w:r w:rsidR="007404A4">
        <w:rPr>
          <w:rFonts w:asciiTheme="majorHAnsi" w:eastAsia="Times New Roman" w:hAnsiTheme="majorHAnsi" w:cs="Times New Roman"/>
          <w:sz w:val="20"/>
          <w:szCs w:val="20"/>
          <w:lang w:eastAsia="en-GB"/>
        </w:rPr>
        <w:t>cells</w:t>
      </w:r>
      <w:r w:rsidR="00A76FBA">
        <w:rPr>
          <w:rFonts w:asciiTheme="majorHAnsi" w:eastAsia="Times New Roman" w:hAnsiTheme="majorHAnsi" w:cs="Times New Roman"/>
          <w:sz w:val="20"/>
          <w:szCs w:val="20"/>
          <w:lang w:eastAsia="en-GB"/>
        </w:rPr>
        <w:t>.</w:t>
      </w:r>
      <w:r w:rsidR="00132D6D">
        <w:rPr>
          <w:rFonts w:asciiTheme="majorHAnsi" w:eastAsia="Times New Roman" w:hAnsiTheme="majorHAnsi" w:cs="Times New Roman"/>
          <w:sz w:val="20"/>
          <w:szCs w:val="20"/>
          <w:lang w:eastAsia="en-GB"/>
        </w:rPr>
        <w:t xml:space="preserve"> WT Sla1 is aligned in time so that time=0 (sec) corresponds to scission time. </w:t>
      </w:r>
      <w:r w:rsidR="00306FC8">
        <w:rPr>
          <w:rFonts w:asciiTheme="majorHAnsi" w:eastAsia="Times New Roman" w:hAnsiTheme="majorHAnsi" w:cs="Times New Roman"/>
          <w:sz w:val="20"/>
          <w:szCs w:val="20"/>
          <w:lang w:eastAsia="en-GB"/>
        </w:rPr>
        <w:t xml:space="preserve">Averaged centroid of Sla1-GFP in </w:t>
      </w:r>
      <w:r w:rsidR="00306FC8" w:rsidRPr="00AD4FD6">
        <w:rPr>
          <w:rFonts w:asciiTheme="majorHAnsi" w:eastAsia="Times New Roman" w:hAnsiTheme="majorHAnsi" w:cs="Times New Roman"/>
          <w:i/>
          <w:sz w:val="20"/>
          <w:szCs w:val="20"/>
          <w:lang w:eastAsia="en-GB"/>
        </w:rPr>
        <w:t>rvs167</w:t>
      </w:r>
      <w:r w:rsidR="00AF21C6" w:rsidRPr="00AD4FD6">
        <w:rPr>
          <w:rFonts w:asciiTheme="majorHAnsi" w:eastAsia="Times New Roman" w:hAnsiTheme="majorHAnsi" w:cs="Times New Roman"/>
          <w:i/>
          <w:sz w:val="20"/>
          <w:szCs w:val="20"/>
          <w:lang w:eastAsia="en-GB"/>
        </w:rPr>
        <w:t>Δ</w:t>
      </w:r>
      <w:r w:rsidR="00AD4FD6">
        <w:rPr>
          <w:rFonts w:asciiTheme="majorHAnsi" w:eastAsia="Times New Roman" w:hAnsiTheme="majorHAnsi" w:cs="Times New Roman"/>
          <w:sz w:val="20"/>
          <w:szCs w:val="20"/>
          <w:lang w:eastAsia="en-GB"/>
        </w:rPr>
        <w:t xml:space="preserve"> </w:t>
      </w:r>
      <w:r w:rsidR="00306FC8">
        <w:rPr>
          <w:rFonts w:asciiTheme="majorHAnsi" w:eastAsia="Times New Roman" w:hAnsiTheme="majorHAnsi" w:cs="Times New Roman"/>
          <w:sz w:val="20"/>
          <w:szCs w:val="20"/>
          <w:lang w:eastAsia="en-GB"/>
        </w:rPr>
        <w:t xml:space="preserve">cells is shifted in time so that inward movement is </w:t>
      </w:r>
      <w:r w:rsidR="008E7950">
        <w:rPr>
          <w:rFonts w:asciiTheme="majorHAnsi" w:eastAsia="Times New Roman" w:hAnsiTheme="majorHAnsi" w:cs="Times New Roman"/>
          <w:sz w:val="20"/>
          <w:szCs w:val="20"/>
          <w:lang w:eastAsia="en-GB"/>
        </w:rPr>
        <w:t>concomitant with WT Sla1 movement.</w:t>
      </w:r>
      <w:r w:rsidR="00AD4FD6">
        <w:rPr>
          <w:rFonts w:asciiTheme="majorHAnsi" w:eastAsia="Times New Roman" w:hAnsiTheme="majorHAnsi" w:cs="Times New Roman"/>
          <w:sz w:val="20"/>
          <w:szCs w:val="20"/>
          <w:lang w:eastAsia="en-GB"/>
        </w:rPr>
        <w:t xml:space="preserve"> Red line indicates approximate start of deviation of </w:t>
      </w:r>
      <w:r w:rsidR="00AD4FD6" w:rsidRPr="00AD4FD6">
        <w:rPr>
          <w:rFonts w:asciiTheme="majorHAnsi" w:eastAsia="Times New Roman" w:hAnsiTheme="majorHAnsi" w:cs="Times New Roman"/>
          <w:i/>
          <w:sz w:val="20"/>
          <w:szCs w:val="20"/>
          <w:lang w:eastAsia="en-GB"/>
        </w:rPr>
        <w:t>rvs167Δ</w:t>
      </w:r>
      <w:r w:rsidR="00AD4FD6">
        <w:rPr>
          <w:rFonts w:asciiTheme="majorHAnsi" w:eastAsia="Times New Roman" w:hAnsiTheme="majorHAnsi" w:cs="Times New Roman"/>
          <w:i/>
          <w:sz w:val="20"/>
          <w:szCs w:val="20"/>
          <w:lang w:eastAsia="en-GB"/>
        </w:rPr>
        <w:t xml:space="preserve"> </w:t>
      </w:r>
      <w:r w:rsidR="00AD4FD6">
        <w:rPr>
          <w:rFonts w:asciiTheme="majorHAnsi" w:eastAsia="Times New Roman" w:hAnsiTheme="majorHAnsi" w:cs="Times New Roman"/>
          <w:sz w:val="20"/>
          <w:szCs w:val="20"/>
          <w:lang w:eastAsia="en-GB"/>
        </w:rPr>
        <w:t xml:space="preserve">from WT. </w:t>
      </w:r>
    </w:p>
    <w:p w14:paraId="419419B2" w14:textId="77777777" w:rsidR="002114EE" w:rsidRDefault="002114EE" w:rsidP="002114EE">
      <w:pPr>
        <w:rPr>
          <w:rFonts w:asciiTheme="majorHAnsi" w:eastAsia="Times New Roman" w:hAnsiTheme="majorHAnsi" w:cs="Times New Roman"/>
          <w:lang w:eastAsia="en-GB"/>
        </w:rPr>
      </w:pPr>
    </w:p>
    <w:p w14:paraId="5A632A19" w14:textId="755660E8" w:rsidR="00F8301E" w:rsidRPr="00A53BBF" w:rsidRDefault="000234D2" w:rsidP="00AF21C6">
      <w:pPr>
        <w:outlineLvl w:val="0"/>
        <w:rPr>
          <w:sz w:val="32"/>
          <w:szCs w:val="32"/>
        </w:rPr>
      </w:pPr>
      <w:commentRangeStart w:id="37"/>
      <w:r>
        <w:rPr>
          <w:sz w:val="32"/>
          <w:szCs w:val="32"/>
        </w:rPr>
        <w:t xml:space="preserve">R1. </w:t>
      </w:r>
      <w:r w:rsidR="00F8301E" w:rsidRPr="00A53BBF">
        <w:rPr>
          <w:sz w:val="32"/>
          <w:szCs w:val="32"/>
        </w:rPr>
        <w:t xml:space="preserve">Recruitment of </w:t>
      </w:r>
      <w:proofErr w:type="spellStart"/>
      <w:r w:rsidR="00F8301E" w:rsidRPr="00A53BBF">
        <w:rPr>
          <w:sz w:val="32"/>
          <w:szCs w:val="32"/>
        </w:rPr>
        <w:t>Rvs</w:t>
      </w:r>
      <w:proofErr w:type="spellEnd"/>
      <w:r w:rsidR="00F8301E" w:rsidRPr="00A53BBF">
        <w:rPr>
          <w:sz w:val="32"/>
          <w:szCs w:val="32"/>
        </w:rPr>
        <w:t xml:space="preserve"> </w:t>
      </w:r>
      <w:r w:rsidR="009C49C6">
        <w:rPr>
          <w:sz w:val="32"/>
          <w:szCs w:val="32"/>
        </w:rPr>
        <w:t>and function of domains</w:t>
      </w:r>
      <w:commentRangeEnd w:id="37"/>
      <w:r w:rsidR="007C2B83">
        <w:rPr>
          <w:rStyle w:val="CommentReference"/>
        </w:rPr>
        <w:commentReference w:id="37"/>
      </w:r>
    </w:p>
    <w:p w14:paraId="2952E4E3" w14:textId="77777777" w:rsidR="00F8301E" w:rsidRPr="002F12CC" w:rsidRDefault="00F8301E" w:rsidP="00F8301E">
      <w:pPr>
        <w:rPr>
          <w:rFonts w:asciiTheme="majorHAnsi" w:hAnsiTheme="majorHAnsi"/>
        </w:rPr>
      </w:pPr>
    </w:p>
    <w:p w14:paraId="6C23B034" w14:textId="0DBC7EE5" w:rsidR="00F8301E" w:rsidRPr="00A53BBF" w:rsidRDefault="00293A56" w:rsidP="00AF21C6">
      <w:pPr>
        <w:outlineLvl w:val="0"/>
        <w:rPr>
          <w:rFonts w:asciiTheme="majorHAnsi" w:hAnsiTheme="majorHAnsi"/>
          <w:b/>
          <w:sz w:val="28"/>
          <w:szCs w:val="28"/>
        </w:rPr>
      </w:pPr>
      <w:r>
        <w:rPr>
          <w:rFonts w:asciiTheme="majorHAnsi" w:hAnsiTheme="majorHAnsi"/>
          <w:b/>
          <w:sz w:val="28"/>
          <w:szCs w:val="28"/>
        </w:rPr>
        <w:t>Membrane c</w:t>
      </w:r>
      <w:r w:rsidR="00F8301E" w:rsidRPr="00A53BBF">
        <w:rPr>
          <w:rFonts w:asciiTheme="majorHAnsi" w:hAnsiTheme="majorHAnsi"/>
          <w:b/>
          <w:sz w:val="28"/>
          <w:szCs w:val="28"/>
        </w:rPr>
        <w:t>urvature</w:t>
      </w:r>
      <w:r w:rsidR="0080089B">
        <w:rPr>
          <w:rFonts w:asciiTheme="majorHAnsi" w:hAnsiTheme="majorHAnsi"/>
          <w:b/>
          <w:sz w:val="28"/>
          <w:szCs w:val="28"/>
        </w:rPr>
        <w:t xml:space="preserve">-sensing / </w:t>
      </w:r>
      <w:r w:rsidR="00F8301E" w:rsidRPr="00A53BBF">
        <w:rPr>
          <w:rFonts w:asciiTheme="majorHAnsi" w:hAnsiTheme="majorHAnsi"/>
          <w:b/>
          <w:sz w:val="28"/>
          <w:szCs w:val="28"/>
        </w:rPr>
        <w:t>generation</w:t>
      </w:r>
      <w:r w:rsidR="0080089B">
        <w:rPr>
          <w:rFonts w:asciiTheme="majorHAnsi" w:hAnsiTheme="majorHAnsi"/>
          <w:b/>
          <w:sz w:val="28"/>
          <w:szCs w:val="28"/>
        </w:rPr>
        <w:t xml:space="preserve"> </w:t>
      </w:r>
      <w:r>
        <w:rPr>
          <w:rFonts w:asciiTheme="majorHAnsi" w:hAnsiTheme="majorHAnsi"/>
          <w:b/>
          <w:sz w:val="28"/>
          <w:szCs w:val="28"/>
        </w:rPr>
        <w:t>by</w:t>
      </w:r>
      <w:r w:rsidR="00FD202B">
        <w:rPr>
          <w:rFonts w:asciiTheme="majorHAnsi" w:hAnsiTheme="majorHAnsi"/>
          <w:b/>
          <w:sz w:val="28"/>
          <w:szCs w:val="28"/>
        </w:rPr>
        <w:t xml:space="preserve"> BAR proteins</w:t>
      </w:r>
    </w:p>
    <w:p w14:paraId="302BAFA1" w14:textId="49C3D325" w:rsidR="00F8301E" w:rsidRPr="002F12CC" w:rsidRDefault="00F8301E" w:rsidP="00F8301E">
      <w:pPr>
        <w:rPr>
          <w:rFonts w:asciiTheme="majorHAnsi" w:hAnsiTheme="majorHAnsi"/>
        </w:rPr>
      </w:pPr>
      <w:r w:rsidRPr="002F12CC">
        <w:rPr>
          <w:rFonts w:asciiTheme="majorHAnsi" w:hAnsiTheme="majorHAnsi"/>
        </w:rPr>
        <w:t>Cellular membrane shape is a result of properties like rigidity, tens</w:t>
      </w:r>
      <w:r>
        <w:rPr>
          <w:rFonts w:asciiTheme="majorHAnsi" w:hAnsiTheme="majorHAnsi"/>
        </w:rPr>
        <w:t>ion, intracellular pressure, that are all influenced by membrane</w:t>
      </w:r>
      <w:r w:rsidRPr="002F12CC">
        <w:rPr>
          <w:rFonts w:asciiTheme="majorHAnsi" w:hAnsiTheme="majorHAnsi"/>
        </w:rPr>
        <w:t xml:space="preserve"> lipid composition and the proteins embedded in it</w:t>
      </w:r>
      <w:r w:rsidR="00E15253">
        <w:rPr>
          <w:rFonts w:asciiTheme="majorHAnsi" w:hAnsiTheme="majorHAnsi"/>
        </w:rPr>
        <w:t xml:space="preserve"> </w:t>
      </w:r>
      <w:r w:rsidRPr="002F12CC">
        <w:rPr>
          <w:rFonts w:asciiTheme="majorHAnsi" w:hAnsiTheme="majorHAnsi"/>
        </w:rPr>
        <w:fldChar w:fldCharType="begin" w:fldLock="1"/>
      </w:r>
      <w:r w:rsidR="00162CF0">
        <w:rPr>
          <w:rFonts w:asciiTheme="majorHAnsi" w:hAnsiTheme="majorHAnsi"/>
        </w:rPr>
        <w:instrText>ADDIN CSL_CITATION {"citationItems":[{"id":"ITEM-1","itemData":{"DOI":"10.1038/ncb2832","ISSN":"1465-7392","abstract":"Many cellular membrane-bound structures exhibit distinct curvature that is driven by the physical properties of their lipid and protein constituents. Here we review how cells manipulate and control this curvature in the context of dynamic events such as vesicle-mediated membrane traffic. Lipids and cargo proteins each contribute energy barriers that must be overcome during vesicle formation. In contrast, protein coats and their associated accessory proteins drive membrane bending using a variety of interdependent physical mechanisms. We survey the energy costs and drivers involved in membrane curvature, and draw a contrast between the stochastic contributions of molecular crowding and the deterministic assembly of protein coats. These basic principles also apply to other cellular examples of membrane bending events, including important disease-related problems such as viral egress.","author":[{"dropping-particle":"","family":"Stachowiak","given":"Jeanne C.","non-dropping-particle":"","parse-names":false,"suffix":""},{"dropping-particle":"","family":"Brodsky","given":"Frances M.","non-dropping-particle":"","parse-names":false,"suffix":""},{"dropping-particle":"","family":"Miller","given":"Elizabeth A.","non-dropping-particle":"","parse-names":false,"suffix":""}],"container-title":"Nature Cell Biology","id":"ITEM-1","issue":"9","issued":{"date-parts":[["2013","9"]]},"language":"en","page":"1019-1027","title":"A cost-benefit analysis of the physical mechanisms of membrane curvature","type":"article-journal","volume":"15"},"uris":["http://www.mendeley.com/documents/?uuid=7d630c0d-e066-4fff-8abc-e2a447ccb327"]},{"id":"ITEM-2","itemData":{"DOI":"10.1371/journal.pcbi.1004538","abstract":"Author Summary Cells use endocytosis to intake molecules and to recycle components of their membrane. Even in its simplest form, endocytosis involves a large number of proteins with often redundant functions that are organized into a microscopic force-producing “machine”. Knowing how much force is needed to induce a membrane invagination is essential to understand how this endocytic machine may operate. We show that experimental membrane shapes are well described theoretically by a thin sheet elastic model including a difference of pressure across the membrane due to turgor. This allows us to integrate the different contributions that shape the membrane, and to compute the forces opposing membrane deformation. This calculation provides an estimate of the pulling force that must be generated by the actin machinery in yeast. We also identify a membrane instability that could lead to vesicle budding.","author":[{"dropping-particle":"","family":"Dmitrieff","given":"Serge","non-dropping-particle":"","parse-names":false,"suffix":""},{"dropping-particle":"","family":"Nédélec","given":"François","non-dropping-particle":"","parse-names":false,"suffix":""}],"container-title":"PLoS Comput Biol","id":"ITEM-2","issue":"10","issued":{"date-parts":[["2015","10"]]},"page":"e1004538","title":"Membrane Mechanics of Endocytosis in Cells with Turgor","type":"article-journal","volume":"11"},"uris":["http://www.mendeley.com/documents/?uuid=c34f7dd1-4449-4ede-8f99-23487f31fe33"]}],"mendeley":{"formattedCitation":"&lt;sup&gt;4,5&lt;/sup&gt;","plainTextFormattedCitation":"4,5","previouslyFormattedCitation":"&lt;sup&gt;4,5&lt;/sup&gt;"},"properties":{"noteIndex":0},"schema":"https://github.com/citation-style-language/schema/raw/master/csl-citation.json"}</w:instrText>
      </w:r>
      <w:r w:rsidRPr="002F12CC">
        <w:rPr>
          <w:rFonts w:asciiTheme="majorHAnsi" w:hAnsiTheme="majorHAnsi"/>
        </w:rPr>
        <w:fldChar w:fldCharType="separate"/>
      </w:r>
      <w:r w:rsidR="002E30EE" w:rsidRPr="002E30EE">
        <w:rPr>
          <w:rFonts w:asciiTheme="majorHAnsi" w:hAnsiTheme="majorHAnsi"/>
          <w:noProof/>
          <w:vertAlign w:val="superscript"/>
        </w:rPr>
        <w:t>4,5</w:t>
      </w:r>
      <w:r w:rsidRPr="002F12CC">
        <w:rPr>
          <w:rFonts w:asciiTheme="majorHAnsi" w:hAnsiTheme="majorHAnsi"/>
        </w:rPr>
        <w:fldChar w:fldCharType="end"/>
      </w:r>
      <w:r w:rsidRPr="002F12CC">
        <w:rPr>
          <w:rFonts w:asciiTheme="majorHAnsi" w:hAnsiTheme="majorHAnsi"/>
        </w:rPr>
        <w:t>. Since</w:t>
      </w:r>
      <w:r w:rsidR="00F42CEF">
        <w:rPr>
          <w:rFonts w:asciiTheme="majorHAnsi" w:hAnsiTheme="majorHAnsi"/>
        </w:rPr>
        <w:t xml:space="preserve"> these properties</w:t>
      </w:r>
      <w:r w:rsidRPr="002F12CC">
        <w:rPr>
          <w:rFonts w:asciiTheme="majorHAnsi" w:hAnsiTheme="majorHAnsi"/>
        </w:rPr>
        <w:t xml:space="preserve"> all oppose membrane deformation, energy is required to deform and bend it. </w:t>
      </w:r>
      <w:r w:rsidR="00F960F7">
        <w:rPr>
          <w:rFonts w:asciiTheme="majorHAnsi" w:hAnsiTheme="majorHAnsi"/>
        </w:rPr>
        <w:t xml:space="preserve">BAR domains localize to curved membranes, but they have also been shown to </w:t>
      </w:r>
      <w:r w:rsidR="008B5F5A">
        <w:rPr>
          <w:rFonts w:asciiTheme="majorHAnsi" w:hAnsiTheme="majorHAnsi"/>
        </w:rPr>
        <w:t>generate</w:t>
      </w:r>
      <w:r w:rsidR="00F960F7">
        <w:rPr>
          <w:rFonts w:asciiTheme="majorHAnsi" w:hAnsiTheme="majorHAnsi"/>
        </w:rPr>
        <w:t xml:space="preserve"> membrane</w:t>
      </w:r>
      <w:r w:rsidR="0078033B">
        <w:rPr>
          <w:rFonts w:asciiTheme="majorHAnsi" w:hAnsiTheme="majorHAnsi"/>
        </w:rPr>
        <w:t xml:space="preserve"> tubes and cause vesicle formation</w:t>
      </w:r>
      <w:r w:rsidR="00DC30D7">
        <w:rPr>
          <w:rFonts w:asciiTheme="majorHAnsi" w:hAnsiTheme="majorHAnsi"/>
        </w:rPr>
        <w:t xml:space="preserve">, leading to some discussion </w:t>
      </w:r>
      <w:r w:rsidR="000C70A2">
        <w:rPr>
          <w:rFonts w:asciiTheme="majorHAnsi" w:hAnsiTheme="majorHAnsi"/>
        </w:rPr>
        <w:t>on the interplay between these functions</w:t>
      </w:r>
      <w:r w:rsidR="00F960F7">
        <w:rPr>
          <w:rFonts w:asciiTheme="majorHAnsi" w:hAnsiTheme="majorHAnsi"/>
        </w:rPr>
        <w:t xml:space="preserve">. </w:t>
      </w:r>
    </w:p>
    <w:p w14:paraId="16FD8D55" w14:textId="77777777" w:rsidR="00F8301E" w:rsidRDefault="00F8301E" w:rsidP="00F8301E">
      <w:pPr>
        <w:rPr>
          <w:rFonts w:asciiTheme="majorHAnsi" w:hAnsiTheme="majorHAnsi"/>
        </w:rPr>
      </w:pPr>
    </w:p>
    <w:p w14:paraId="7C24CD23" w14:textId="05CE3D55" w:rsidR="00945FAB" w:rsidRPr="00945FAB" w:rsidRDefault="00945FAB" w:rsidP="00AF21C6">
      <w:pPr>
        <w:outlineLvl w:val="0"/>
        <w:rPr>
          <w:rFonts w:asciiTheme="majorHAnsi" w:hAnsiTheme="majorHAnsi"/>
          <w:b/>
        </w:rPr>
      </w:pPr>
      <w:r w:rsidRPr="00945FAB">
        <w:rPr>
          <w:rFonts w:asciiTheme="majorHAnsi" w:hAnsiTheme="majorHAnsi"/>
          <w:b/>
        </w:rPr>
        <w:t>Curvature generation:</w:t>
      </w:r>
    </w:p>
    <w:p w14:paraId="6B69B9B4" w14:textId="2F250C3C" w:rsidR="005A10CD" w:rsidRDefault="005A10CD" w:rsidP="00F8301E">
      <w:pPr>
        <w:rPr>
          <w:rFonts w:asciiTheme="majorHAnsi" w:eastAsia="Times New Roman" w:hAnsiTheme="majorHAnsi" w:cs="Times New Roman"/>
          <w:lang w:eastAsia="en-GB"/>
        </w:rPr>
      </w:pPr>
      <w:r>
        <w:rPr>
          <w:rFonts w:asciiTheme="majorHAnsi" w:eastAsia="Times New Roman" w:hAnsiTheme="majorHAnsi" w:cs="Times New Roman"/>
          <w:lang w:eastAsia="en-GB"/>
        </w:rPr>
        <w:t>BAR domains are thought to generate membrane cu</w:t>
      </w:r>
      <w:r w:rsidR="00C13500">
        <w:rPr>
          <w:rFonts w:asciiTheme="majorHAnsi" w:eastAsia="Times New Roman" w:hAnsiTheme="majorHAnsi" w:cs="Times New Roman"/>
          <w:lang w:eastAsia="en-GB"/>
        </w:rPr>
        <w:t>rvature by either scaffolding or</w:t>
      </w:r>
      <w:r>
        <w:rPr>
          <w:rFonts w:asciiTheme="majorHAnsi" w:eastAsia="Times New Roman" w:hAnsiTheme="majorHAnsi" w:cs="Times New Roman"/>
          <w:lang w:eastAsia="en-GB"/>
        </w:rPr>
        <w:t xml:space="preserve"> insertion of the N-helix</w:t>
      </w:r>
      <w:r w:rsidR="00C13500">
        <w:rPr>
          <w:rFonts w:asciiTheme="majorHAnsi" w:eastAsia="Times New Roman" w:hAnsiTheme="majorHAnsi" w:cs="Times New Roman"/>
          <w:lang w:eastAsia="en-GB"/>
        </w:rPr>
        <w:t xml:space="preserve"> into the lipid bilayer</w:t>
      </w:r>
      <w:r>
        <w:rPr>
          <w:rFonts w:asciiTheme="majorHAnsi" w:eastAsia="Times New Roman" w:hAnsiTheme="majorHAnsi" w:cs="Times New Roman"/>
          <w:lang w:eastAsia="en-GB"/>
        </w:rPr>
        <w:t xml:space="preserve">. </w:t>
      </w:r>
    </w:p>
    <w:p w14:paraId="069EC290" w14:textId="551554DF" w:rsidR="009C1021" w:rsidRDefault="004D35DB" w:rsidP="00A87D6E">
      <w:pPr>
        <w:rPr>
          <w:rFonts w:asciiTheme="majorHAnsi" w:eastAsia="Times New Roman" w:hAnsiTheme="majorHAnsi" w:cs="Times New Roman"/>
          <w:lang w:eastAsia="en-GB"/>
        </w:rPr>
      </w:pPr>
      <w:r w:rsidRPr="00CC688B">
        <w:rPr>
          <w:rFonts w:asciiTheme="majorHAnsi" w:eastAsia="Times New Roman" w:hAnsiTheme="majorHAnsi" w:cs="Times New Roman"/>
          <w:lang w:eastAsia="en-GB"/>
        </w:rPr>
        <w:t>Scaffold</w:t>
      </w:r>
      <w:r>
        <w:rPr>
          <w:rFonts w:asciiTheme="majorHAnsi" w:eastAsia="Times New Roman" w:hAnsiTheme="majorHAnsi" w:cs="Times New Roman"/>
          <w:lang w:eastAsia="en-GB"/>
        </w:rPr>
        <w:t xml:space="preserve">ing refers interaction of </w:t>
      </w:r>
      <w:r w:rsidR="0071509D">
        <w:rPr>
          <w:rFonts w:asciiTheme="majorHAnsi" w:eastAsia="Times New Roman" w:hAnsiTheme="majorHAnsi" w:cs="Times New Roman"/>
          <w:lang w:eastAsia="en-GB"/>
        </w:rPr>
        <w:t>the</w:t>
      </w:r>
      <w:r>
        <w:rPr>
          <w:rFonts w:asciiTheme="majorHAnsi" w:eastAsia="Times New Roman" w:hAnsiTheme="majorHAnsi" w:cs="Times New Roman"/>
          <w:lang w:eastAsia="en-GB"/>
        </w:rPr>
        <w:t xml:space="preserve"> positively charged concave surface </w:t>
      </w:r>
      <w:r w:rsidR="0071509D">
        <w:rPr>
          <w:rFonts w:asciiTheme="majorHAnsi" w:eastAsia="Times New Roman" w:hAnsiTheme="majorHAnsi" w:cs="Times New Roman"/>
          <w:lang w:eastAsia="en-GB"/>
        </w:rPr>
        <w:t xml:space="preserve">of BAR domains </w:t>
      </w:r>
      <w:r>
        <w:rPr>
          <w:rFonts w:asciiTheme="majorHAnsi" w:eastAsia="Times New Roman" w:hAnsiTheme="majorHAnsi" w:cs="Times New Roman"/>
          <w:lang w:eastAsia="en-GB"/>
        </w:rPr>
        <w:t xml:space="preserve">with negatively charged lipids. </w:t>
      </w:r>
      <w:r w:rsidR="00D50487">
        <w:rPr>
          <w:rFonts w:asciiTheme="majorHAnsi" w:hAnsiTheme="majorHAnsi"/>
        </w:rPr>
        <w:t>By attracting</w:t>
      </w:r>
      <w:r w:rsidR="00C762C0">
        <w:rPr>
          <w:rFonts w:asciiTheme="majorHAnsi" w:hAnsiTheme="majorHAnsi"/>
        </w:rPr>
        <w:t xml:space="preserve"> lipids</w:t>
      </w:r>
      <w:r w:rsidR="005C7B38">
        <w:rPr>
          <w:rFonts w:asciiTheme="majorHAnsi" w:hAnsiTheme="majorHAnsi"/>
        </w:rPr>
        <w:t xml:space="preserve"> to the </w:t>
      </w:r>
      <w:r w:rsidR="00703C5F">
        <w:rPr>
          <w:rFonts w:asciiTheme="majorHAnsi" w:hAnsiTheme="majorHAnsi"/>
        </w:rPr>
        <w:t>positive</w:t>
      </w:r>
      <w:r w:rsidR="005C7B38">
        <w:rPr>
          <w:rFonts w:asciiTheme="majorHAnsi" w:hAnsiTheme="majorHAnsi"/>
        </w:rPr>
        <w:t xml:space="preserve"> surface</w:t>
      </w:r>
      <w:r w:rsidR="00C762C0">
        <w:rPr>
          <w:rFonts w:asciiTheme="majorHAnsi" w:hAnsiTheme="majorHAnsi"/>
        </w:rPr>
        <w:t>, BAR domains are though</w:t>
      </w:r>
      <w:r w:rsidR="00D50487">
        <w:rPr>
          <w:rFonts w:asciiTheme="majorHAnsi" w:hAnsiTheme="majorHAnsi"/>
        </w:rPr>
        <w:t>t</w:t>
      </w:r>
      <w:r w:rsidR="00C762C0">
        <w:rPr>
          <w:rFonts w:asciiTheme="majorHAnsi" w:hAnsiTheme="majorHAnsi"/>
        </w:rPr>
        <w:t xml:space="preserve"> to induce membrane curvature. </w:t>
      </w:r>
      <w:r w:rsidR="00F8301E">
        <w:rPr>
          <w:rFonts w:asciiTheme="majorHAnsi" w:hAnsiTheme="majorHAnsi"/>
        </w:rPr>
        <w:t>Curvature</w:t>
      </w:r>
      <w:r w:rsidR="00F8301E" w:rsidRPr="002F12CC">
        <w:rPr>
          <w:rFonts w:asciiTheme="majorHAnsi" w:hAnsiTheme="majorHAnsi"/>
        </w:rPr>
        <w:t>-generation</w:t>
      </w:r>
      <w:r w:rsidR="00F8301E">
        <w:rPr>
          <w:rFonts w:asciiTheme="majorHAnsi" w:hAnsiTheme="majorHAnsi"/>
        </w:rPr>
        <w:t xml:space="preserve"> by </w:t>
      </w:r>
      <w:r>
        <w:rPr>
          <w:rFonts w:asciiTheme="majorHAnsi" w:hAnsiTheme="majorHAnsi"/>
        </w:rPr>
        <w:t>BAR</w:t>
      </w:r>
      <w:r w:rsidR="001732A6">
        <w:rPr>
          <w:rFonts w:asciiTheme="majorHAnsi" w:hAnsiTheme="majorHAnsi"/>
        </w:rPr>
        <w:t xml:space="preserve"> </w:t>
      </w:r>
      <w:r w:rsidR="00F8301E">
        <w:rPr>
          <w:rFonts w:asciiTheme="majorHAnsi" w:hAnsiTheme="majorHAnsi"/>
        </w:rPr>
        <w:t>scaffolding</w:t>
      </w:r>
      <w:r w:rsidR="00F8301E" w:rsidRPr="002F12CC">
        <w:rPr>
          <w:rFonts w:asciiTheme="majorHAnsi" w:hAnsiTheme="majorHAnsi"/>
        </w:rPr>
        <w:t xml:space="preserve"> has been </w:t>
      </w:r>
      <w:r w:rsidR="006B52B3">
        <w:rPr>
          <w:rFonts w:asciiTheme="majorHAnsi" w:hAnsiTheme="majorHAnsi"/>
        </w:rPr>
        <w:t>proposed as a function for</w:t>
      </w:r>
      <w:r>
        <w:rPr>
          <w:rFonts w:asciiTheme="majorHAnsi" w:hAnsiTheme="majorHAnsi"/>
        </w:rPr>
        <w:t xml:space="preserve"> </w:t>
      </w:r>
      <w:r w:rsidR="00CE35BC">
        <w:rPr>
          <w:rFonts w:asciiTheme="majorHAnsi" w:hAnsiTheme="majorHAnsi"/>
        </w:rPr>
        <w:t>I-</w:t>
      </w:r>
      <w:r w:rsidR="00D50487">
        <w:rPr>
          <w:rFonts w:asciiTheme="majorHAnsi" w:hAnsiTheme="majorHAnsi"/>
        </w:rPr>
        <w:t>BAR</w:t>
      </w:r>
      <w:r w:rsidR="00CE35BC">
        <w:rPr>
          <w:rFonts w:asciiTheme="majorHAnsi" w:hAnsiTheme="majorHAnsi"/>
        </w:rPr>
        <w:t xml:space="preserve">, </w:t>
      </w:r>
      <w:r>
        <w:rPr>
          <w:rFonts w:asciiTheme="majorHAnsi" w:hAnsiTheme="majorHAnsi"/>
        </w:rPr>
        <w:t>F</w:t>
      </w:r>
      <w:r w:rsidR="00D50487">
        <w:rPr>
          <w:rFonts w:asciiTheme="majorHAnsi" w:hAnsiTheme="majorHAnsi"/>
        </w:rPr>
        <w:t xml:space="preserve">-BAR </w:t>
      </w:r>
      <w:r>
        <w:rPr>
          <w:rFonts w:asciiTheme="majorHAnsi" w:hAnsiTheme="majorHAnsi"/>
        </w:rPr>
        <w:t>as well as N-</w:t>
      </w:r>
      <w:r w:rsidR="00F8301E" w:rsidRPr="002F12CC">
        <w:rPr>
          <w:rFonts w:asciiTheme="majorHAnsi" w:hAnsiTheme="majorHAnsi"/>
        </w:rPr>
        <w:t xml:space="preserve">BAR </w:t>
      </w:r>
      <w:r w:rsidR="00CE35BC">
        <w:rPr>
          <w:rFonts w:asciiTheme="majorHAnsi" w:hAnsiTheme="majorHAnsi"/>
        </w:rPr>
        <w:t xml:space="preserve">domains </w:t>
      </w:r>
      <w:r w:rsidR="00B8693C">
        <w:rPr>
          <w:rFonts w:asciiTheme="majorHAnsi" w:hAnsiTheme="majorHAnsi"/>
        </w:rPr>
        <w:fldChar w:fldCharType="begin" w:fldLock="1"/>
      </w:r>
      <w:r w:rsidR="00B6545D">
        <w:rPr>
          <w:rFonts w:asciiTheme="majorHAnsi" w:hAnsiTheme="majorHAnsi"/>
        </w:rPr>
        <w:instrText>ADDIN CSL_CITATION {"citationItems":[{"id":"ITEM-1","itemData":{"DOI":"10.1016/j.cub.2008.12.029","ISSN":"09609822","abstract":"BACKGROUND\nGeneration of membrane curvature is critical for the formation of plasma membrane protrusions and invaginations and for shaping intracellular organelles. Among the central regulators of membrane dynamics are the BAR superfamily domains, which deform membranes into tubular structures. In contrast to the relatively well characterized BAR and F-BAR domains that promote the formation of plasma membrane invaginations, I-BAR domains induce plasma membrane protrusions through a poorly understood mechanism. \n\nRESULTS\nWe show that I-BAR domains induce strong PI(4,5)P2 clustering upon membrane binding, bend the membrane through electrostatic interactions, and remain dynamically associated with the inner leaflet of membrane tubules. Thus, I-BAR domains induce the formation of dynamic membrane protrusions to the opposite direction than do BAR and F-BAR domains. Strikingly, comparison of different I-BAR domains revealed that they deform PI(4,5)P2-rich membranes through distinct mechanisms. IRSp53 and IRTKS I-BARs bind membranes mainly through electrostatic interactions, whereas MIM and ABBA I-BARs additionally insert an amphipathic helix into the membrane bilayer, resulting in larger tubule diameter in vitro and more efficient filopodia formation in vivo. Furthermore, FRAP analysis revealed that whereas the mammalian I-BAR domains display dynamic association with filopodia, the C. elegans I-BAR domain forms relatively stable structures inside the plasma membrane protrusions. \n\nCONCLUSIONS\nThese data define I-BAR domain as a functional member of the BAR domain superfamily and unravel the mechanisms by which I-BAR domains deform membranes to induce filopodia in cells. Furthermore, our work reveals unexpected divergence in the mechanisms by which evolutionarily distinct groups of I-BAR domains interact with PI(4,5)P2-rich membranes.","author":[{"dropping-particle":"","family":"Saarikangas","given":"Juha","non-dropping-particle":"","parse-names":false,"suffix":""},{"dropping-particle":"","family":"Zhao","given":"Hongxia","non-dropping-particle":"","parse-names":false,"suffix":""},{"dropping-particle":"","family":"Pykäläinen","given":"Anette","non-dropping-particle":"","parse-names":false,"suffix":""},{"dropping-particle":"","family":"Laurinmäki","given":"Pasi","non-dropping-particle":"","parse-names":false,"suffix":""},{"dropping-particle":"","family":"Mattila","given":"Pieta K.","non-dropping-particle":"","parse-names":false,"suffix":""},{"dropping-particle":"","family":"Kinnunen","given":"Paavo K.J.","non-dropping-particle":"","parse-names":false,"suffix":""},{"dropping-particle":"","family":"Butcher","given":"Sarah J.","non-dropping-particle":"","parse-names":false,"suffix":""},{"dropping-particle":"","family":"Lappalainen","given":"Pekka","non-dropping-particle":"","parse-names":false,"suffix":""}],"container-title":"Current Biology","id":"ITEM-1","issue":"2","issued":{"date-parts":[["2009","1"]]},"page":"95-107","title":"Molecular Mechanisms of Membrane Deformation by I-BAR Domain Proteins","type":"article-journal","volume":"19"},"uris":["http://www.mendeley.com/documents/?uuid=62a8e7f1-1555-3688-89ee-8ec678109016"]},{"id":"ITEM-2","itemData":{"DOI":"10.1016/j.cell.2007.03.040","ISSN":"0092-8674","abstract":"Pombe Cdc15 homology (PCH) proteins play an important role in a variety of actin-based processes, including clathrin-mediated endocytosis (CME). The defining feature of the PCH proteins is an evolutionarily conserved EFC/F-BAR domain for membrane association and tubulation. In the present study, we solved the crystal structures of the EFC domains of human FBP17 and CIP4. The structures revealed a gently curved helical-bundle dimer of approximately 220 A in length, which forms filaments through end-to-end interactions in the crystals. The curved EFC dimer fits a tubular membrane with an approximately 600 A diameter. We subsequently proposed a model in which the curved EFC filament drives tubulation. In fact, striation of tubular membranes was observed by phase-contrast cryo-transmission electron microscopy, and mutations that impaired filament formation also impaired membrane tubulation and cell membrane invagination. Furthermore, FBP17 is recruited to clathrin-coated pits in the late stage of CME, indicating its physiological role.","author":[{"dropping-particle":"","family":"Shimada","given":"Atsushi","non-dropping-particle":"","parse-names":false,"suffix":""},{"dropping-particle":"","family":"Niwa","given":"Hideaki","non-dropping-particle":"","parse-names":false,"suffix":""},{"dropping-particle":"","family":"Tsujita","given":"Kazuya","non-dropping-particle":"","parse-names":false,"suffix":""},{"dropping-particle":"","family":"Suetsugu","given":"Shiro","non-dropping-particle":"","parse-names":false,"suffix":""},{"dropping-particle":"","family":"Nitta","given":"Koji","non-dropping-particle":"","parse-names":false,"suffix":""},{"dropping-particle":"","family":"Hanawa-Suetsugu","given":"Kyoko","non-dropping-particle":"","parse-names":false,"suffix":""},{"dropping-particle":"","family":"Akasaka","given":"Ryogo","non-dropping-particle":"","parse-names":false,"suffix":""},{"dropping-particle":"","family":"Nishino","given":"Yuri","non-dropping-particle":"","parse-names":false,"suffix":""},{"dropping-particle":"","family":"Toyama","given":"Mitsutoshi","non-dropping-particle":"","parse-names":false,"suffix":""},{"dropping-particle":"","family":"Chen","given":"Lirong","non-dropping-particle":"","parse-names":false,"suffix":""},{"dropping-particle":"","family":"Liu","given":"Zhi-Jie","non-dropping-particle":"","parse-names":false,"suffix":""},{"dropping-particle":"","family":"Wang","given":"Bi-Cheng","non-dropping-particle":"","parse-names":false,"suffix":""},{"dropping-particle":"","family":"Yamamoto","given":"Masaki","non-dropping-particle":"","parse-names":false,"suffix":""},{"dropping-particle":"","family":"Terada","given":"Takaho","non-dropping-particle":"","parse-names":false,"suffix":""},{"dropping-particle":"","family":"Miyazawa","given":"Atsuo","non-dropping-particle":"","parse-names":false,"suffix":""},{"dropping-particle":"","family":"Tanaka","given":"Akiko","non-dropping-particle":"","parse-names":false,"suffix":""},{"dropping-particle":"","family":"Sugano","given":"Sumio","non-dropping-particle":"","parse-names":false,"suffix":""},{"dropping-particle":"","family":"Shirouzu","given":"Mikako","non-dropping-particle":"","parse-names":false,"suffix":""},{"dropping-particle":"","family":"Nagayama","given":"Kuniaki","non-dropping-particle":"","parse-names":false,"suffix":""},{"dropping-particle":"","family":"Takenawa","given":"Tadaomi","non-dropping-particle":"","parse-names":false,"suffix":""},{"dropping-particle":"","family":"Yokoyama","given":"Shigeyuki","non-dropping-particle":"","parse-names":false,"suffix":""}],"container-title":"Cell","id":"ITEM-2","issue":"4","issued":{"date-parts":[["2007","5"]]},"language":"eng","page":"761-772","title":"Curved EFC/F-BAR-domain dimers are joined end to end into a filament for membrane invagination in endocytosis","type":"article-journal","volume":"129"},"uris":["http://www.mendeley.com/documents/?uuid=2ce4f69e-3d30-44be-8c0d-670640024d7b"]},{"id":"ITEM-3","itemData":{"DOI":"10.1016/j.cell.2007.12.041","ISSN":"1097-4172","abstract":"BAR superfamily domains shape membranes through poorly understood mechanisms. We solved structures of F-BAR modules bound to flat and curved bilayers using electron (cryo)microscopy. We show that membrane tubules form when F-BARs polymerize into helical coats that are held together by lateral and tip-to-tip interactions. On gel-state membranes or after mutation of residues along the lateral interaction surface, F-BARs adsorb onto bilayers via surfaces other than their concave face. We conclude that membrane binding is separable from membrane bending, and that imposition of the module's concave surface forces fluid-phase bilayers to bend locally. Furthermore, exposure of the domain's lateral interaction surface through a change in orientation serves as the crucial trigger for assembly of the helical coat and propagation of bilayer bending. The geometric constraints and sequential assembly of the helical lattice explain how F-BAR and classical BAR domains segregate into distinct microdomains, and provide insight into the spatial regulation of membrane invagination.","author":[{"dropping-particle":"","family":"Frost","given":"Adam","non-dropping-particle":"","parse-names":false,"suffix":""},{"dropping-particle":"","family":"Perera","given":"Rushika","non-dropping-particle":"","parse-names":false,"suffix":""},{"dropping-particle":"","family":"Roux","given":"Aurélien","non-dropping-particle":"","parse-names":false,"suffix":""},{"dropping-particle":"","family":"Spasov","given":"Krasimir","non-dropping-particle":"","parse-names":false,"suffix":""},{"dropping-particle":"","family":"Destaing","given":"Olivier","non-dropping-particle":"","parse-names":false,"suffix":""},{"dropping-particle":"","family":"Egelman","given":"Edward H","non-dropping-particle":"","parse-names":false,"suffix":""},{"dropping-particle":"","family":"Camilli","given":"Pietro","non-dropping-particle":"De","parse-names":false,"suffix":""},{"dropping-particle":"","family":"Unger","given":"Vinzenz M","non-dropping-particle":"","parse-names":false,"suffix":""}],"container-title":"Cell","id":"ITEM-3","issue":"5","issued":{"date-parts":[["2008","3"]]},"language":"eng","page":"807-817","title":"Structural basis of membrane invagination by F-BAR domains","type":"article-journal","volume":"132"},"uris":["http://www.mendeley.com/documents/?uuid=93a4b8e4-1c2c-41e1-8fff-a7ce757279f5"]},{"id":"ITEM-4","itemData":{"DOI":"10.1016/J.BPJ.2009.08.051","ISSN":"0006-3495","abstract":"BAR domains are highly conserved protein domains participating in a diversity of cellular processes that involve membrane remodeling. The mechanisms underlying such remodeling are debated. For the relatively well-studied case of amphiphysin N-BAR domain, one suggested mechanism involves scaffolding, i.e., binding of a negatively charged membrane to the protein's positively charged curved surface. An alternative mechanism suggests that insertion of the protein's N-terminal amphipathic segments (N-helices H0) into the membrane leads to bending. Here, we address the issue through all-atom and coarse-grained simulations of multiple amphiphysin N-BAR domains and their components interacting with a membrane. We observe that complete N-BAR domains and BAR domains without H0s bend the membrane, but H0s alone do not, which suggests that scaffolding, rather than helix insertion, plays a key role in membrane sculpting by amphiphysin N-BAR domains.","author":[{"dropping-particle":"","family":"Arkhipov","given":"Anton","non-dropping-particle":"","parse-names":false,"suffix":""},{"dropping-particle":"","family":"Yin","given":"Ying","non-dropping-particle":"","parse-names":false,"suffix":""},{"dropping-particle":"","family":"Schulten","given":"Klaus","non-dropping-particle":"","parse-names":false,"suffix":""}],"container-title":"Biophysical Journal","id":"ITEM-4","issue":"10","issued":{"date-parts":[["2009","11","15"]]},"page":"2727-2735","publisher":"Cell Press","title":"Membrane-Bending Mechanism of Amphiphysin N-BAR Domains","type":"article-journal","volume":"97"},"uris":["http://www.mendeley.com/documents/?uuid=a9859e8b-57a1-3dba-be27-9d501d4a2ea0"]},{"id":"ITEM-5","itemData":{"DOI":"10.1038/nsmb.2079","ISSN":"1545-9985","PMID":"21743456","abstract":"Bin/amphipysin/Rvs (BAR)-domain proteins sculpt cellular membranes and have key roles in processes such as endocytosis, cell motility and morphogenesis. BAR domains are divided into three subfamilies: BAR- and F-BAR-domain proteins generate positive membrane curvature and stabilize cellular invaginations, whereas I-BAR-domain proteins induce negative curvature and stabilize protrusions. We show that a previously uncharacterized member of the I-BAR subfamily, Pinkbar, is specifically expressed in intestinal epithelial cells, where it localizes to Rab13-positive vesicles and to the plasma membrane at intercellular junctions. Notably, the BAR domain of Pinkbar does not induce membrane tubulation but promotes the formation of planar membrane sheets. Structural and mutagenesis analyses reveal that the BAR domain of Pinkbar has a relatively flat lipid-binding interface and that it assembles into sheet-like oligomers in crystals and in solution, which may explain its unique membrane-deforming activity.","author":[{"dropping-particle":"","family":"Pykäläinen","given":"Anette","non-dropping-particle":"","parse-names":false,"suffix":""},{"dropping-particle":"","family":"Boczkowska","given":"Malgorzata","non-dropping-particle":"","parse-names":false,"suffix":""},{"dropping-particle":"","family":"Zhao","given":"Hongxia","non-dropping-particle":"","parse-names":false,"suffix":""},{"dropping-particle":"","family":"Saarikangas","given":"Juha","non-dropping-particle":"","parse-names":false,"suffix":""},{"dropping-particle":"","family":"Rebowski","given":"Grzegorz","non-dropping-particle":"","parse-names":false,"suffix":""},{"dropping-particle":"","family":"Jansen","given":"Maurice","non-dropping-particle":"","parse-names":false,"suffix":""},{"dropping-particle":"","family":"Hakanen","given":"Janne","non-dropping-particle":"","parse-names":false,"suffix":""},{"dropping-particle":"V","family":"Koskela","given":"Essi","non-dropping-particle":"","parse-names":false,"suffix":""},{"dropping-particle":"","family":"Peränen","given":"Johan","non-dropping-particle":"","parse-names":false,"suffix":""},{"dropping-particle":"","family":"Vihinen","given":"Helena","non-dropping-particle":"","parse-names":false,"suffix":""},{"dropping-particle":"","family":"Jokitalo","given":"Eija","non-dropping-particle":"","parse-names":false,"suffix":""},{"dropping-particle":"","family":"Salminen","given":"Marjo","non-dropping-particle":"","parse-names":false,"suffix":""},{"dropping-particle":"","family":"Ikonen","given":"Elina","non-dropping-particle":"","parse-names":false,"suffix":""},{"dropping-particle":"","family":"Dominguez","given":"Roberto","non-dropping-particle":"","parse-names":false,"suffix":""},{"dropping-particle":"","family":"Lappalainen","given":"Pekka","non-dropping-particle":"","parse-names":false,"suffix":""}],"container-title":"Nature structural &amp; molecular biology","id":"ITEM-5","issue":"8","issued":{"date-parts":[["2011","7","10"]]},"page":"902-7","publisher":"NIH Public Access","title":"Pinkbar is an epithelial-specific BAR domain protein that generates planar membrane structures.","type":"article-journal","volume":"18"},"uris":["http://www.mendeley.com/documents/?uuid=46d26242-894e-37ee-b224-fabe49d60640"]}],"mendeley":{"formattedCitation":"&lt;sup&gt;6–10&lt;/sup&gt;","plainTextFormattedCitation":"6–10","previouslyFormattedCitation":"&lt;sup&gt;6–10&lt;/sup&gt;"},"properties":{"noteIndex":0},"schema":"https://github.com/citation-style-language/schema/raw/master/csl-citation.json"}</w:instrText>
      </w:r>
      <w:r w:rsidR="00B8693C">
        <w:rPr>
          <w:rFonts w:asciiTheme="majorHAnsi" w:hAnsiTheme="majorHAnsi"/>
        </w:rPr>
        <w:fldChar w:fldCharType="separate"/>
      </w:r>
      <w:r w:rsidR="00F30443" w:rsidRPr="00F30443">
        <w:rPr>
          <w:rFonts w:asciiTheme="majorHAnsi" w:hAnsiTheme="majorHAnsi"/>
          <w:noProof/>
          <w:vertAlign w:val="superscript"/>
        </w:rPr>
        <w:t>6–10</w:t>
      </w:r>
      <w:r w:rsidR="00B8693C">
        <w:rPr>
          <w:rFonts w:asciiTheme="majorHAnsi" w:hAnsiTheme="majorHAnsi"/>
        </w:rPr>
        <w:fldChar w:fldCharType="end"/>
      </w:r>
      <w:r w:rsidR="00F30443">
        <w:rPr>
          <w:rFonts w:asciiTheme="majorHAnsi" w:hAnsiTheme="majorHAnsi"/>
        </w:rPr>
        <w:t xml:space="preserve">. </w:t>
      </w:r>
    </w:p>
    <w:p w14:paraId="34F4BDF1" w14:textId="77777777" w:rsidR="009C1021" w:rsidRDefault="009C1021" w:rsidP="00F8301E">
      <w:pPr>
        <w:rPr>
          <w:rFonts w:asciiTheme="majorHAnsi" w:eastAsia="Times New Roman" w:hAnsiTheme="majorHAnsi" w:cs="Times New Roman"/>
          <w:lang w:eastAsia="en-GB"/>
        </w:rPr>
      </w:pPr>
    </w:p>
    <w:p w14:paraId="729AA0F8" w14:textId="06207CEE" w:rsidR="0085540E" w:rsidRDefault="006D6A18" w:rsidP="00233F6D">
      <w:pPr>
        <w:rPr>
          <w:rFonts w:asciiTheme="majorHAnsi" w:eastAsia="Times New Roman" w:hAnsiTheme="majorHAnsi" w:cs="Times New Roman"/>
          <w:lang w:eastAsia="en-GB"/>
        </w:rPr>
      </w:pPr>
      <w:r>
        <w:rPr>
          <w:rFonts w:asciiTheme="majorHAnsi" w:eastAsia="Times New Roman" w:hAnsiTheme="majorHAnsi" w:cs="Times New Roman"/>
          <w:lang w:eastAsia="en-GB"/>
        </w:rPr>
        <w:t>N-helices similar to that</w:t>
      </w:r>
      <w:r w:rsidR="00F8301E" w:rsidRPr="002F12CC">
        <w:rPr>
          <w:rFonts w:asciiTheme="majorHAnsi" w:eastAsia="Times New Roman" w:hAnsiTheme="majorHAnsi" w:cs="Times New Roman"/>
          <w:lang w:eastAsia="en-GB"/>
        </w:rPr>
        <w:t xml:space="preserve"> </w:t>
      </w:r>
      <w:r w:rsidR="00F8301E">
        <w:rPr>
          <w:rFonts w:asciiTheme="majorHAnsi" w:eastAsia="Times New Roman" w:hAnsiTheme="majorHAnsi" w:cs="Times New Roman"/>
          <w:lang w:eastAsia="en-GB"/>
        </w:rPr>
        <w:t xml:space="preserve">of NBAR domains </w:t>
      </w:r>
      <w:r w:rsidR="00F8301E" w:rsidRPr="002F12CC">
        <w:rPr>
          <w:rFonts w:asciiTheme="majorHAnsi" w:eastAsia="Times New Roman" w:hAnsiTheme="majorHAnsi" w:cs="Times New Roman"/>
          <w:lang w:eastAsia="en-GB"/>
        </w:rPr>
        <w:t>can ge</w:t>
      </w:r>
      <w:r w:rsidR="009C1021">
        <w:rPr>
          <w:rFonts w:asciiTheme="majorHAnsi" w:eastAsia="Times New Roman" w:hAnsiTheme="majorHAnsi" w:cs="Times New Roman"/>
          <w:lang w:eastAsia="en-GB"/>
        </w:rPr>
        <w:t>nerate curvature independently of the</w:t>
      </w:r>
      <w:r w:rsidR="00F8301E" w:rsidRPr="002F12CC">
        <w:rPr>
          <w:rFonts w:asciiTheme="majorHAnsi" w:eastAsia="Times New Roman" w:hAnsiTheme="majorHAnsi" w:cs="Times New Roman"/>
          <w:lang w:eastAsia="en-GB"/>
        </w:rPr>
        <w:t xml:space="preserve"> BAR scaffold </w:t>
      </w:r>
      <w:r w:rsidR="009C1021">
        <w:rPr>
          <w:rFonts w:asciiTheme="majorHAnsi" w:eastAsia="Times New Roman" w:hAnsiTheme="majorHAnsi" w:cs="Times New Roman"/>
          <w:lang w:eastAsia="en-GB"/>
        </w:rPr>
        <w:t>mechanism</w:t>
      </w:r>
      <w:r w:rsidR="00983C0D">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ADDIN CSL_CITATION {"citationItems":[{"id":"ITEM-1","itemData":{"DOI":"10.1074/jbc.M110.139576","ISSN":"1083-351X","PMID":"20693280","abstract":"Synucleins and apolipoproteins have been implicated in a number of membrane and lipid trafficking events. Lipid interaction for both types of proteins is mediated by 11 amino acid repeats that form amphipathic helices. This similarity suggests that synucleins and apolipoproteins might have comparable effects on lipid membranes, but this has not been shown directly. Here, we find that α-synuclein, β-synuclein, and apolipoprotein A-1 have the conserved functional ability to induce membrane curvature and to convert large vesicles into highly curved membrane tubules and vesicles. The resulting structures are morphologically similar to those generated by amphiphysin, a curvature-inducing protein involved in endocytosis. Unlike amphiphysin, however, synucleins and apolipoproteins do not require any scaffolding domains and curvature induction is mediated by the membrane insertion and wedging of amphipathic helices alone. Moreover, we frequently observed that α-synuclein caused membrane structures that had the appearance of nascent budding vesicles. The ability to function as a minimal machinery for vesicle budding agrees well with recent findings that α-synuclein plays a role in vesicle trafficking and enhances endocytosis. Induction of membrane curvature must be under strict regulation in vivo; however, as we find it can also cause disruption of membrane integrity. Because the degree of membrane curvature induction depends on the concerted action of multiple proteins, controlling the local protein density of tubulating proteins may be important. How cellular safeguarding mechanisms prevent such potentially toxic events and whether they go awry in disease remains to be determined.","author":[{"dropping-particle":"","family":"Varkey","given":"Jobin","non-dropping-particle":"","parse-names":false,"suffix":""},{"dropping-particle":"","family":"Isas","given":"Jose Mario","non-dropping-particle":"","parse-names":false,"suffix":""},{"dropping-particle":"","family":"Mizuno","given":"Naoko","non-dropping-particle":"","parse-names":false,"suffix":""},{"dropping-particle":"","family":"Jensen","given":"Martin Borch","non-dropping-particle":"","parse-names":false,"suffix":""},{"dropping-particle":"","family":"Bhatia","given":"Vikram Kjøller","non-dropping-particle":"","parse-names":false,"suffix":""},{"dropping-particle":"","family":"Jao","given":"Christine C","non-dropping-particle":"","parse-names":false,"suffix":""},{"dropping-particle":"","family":"Petrlova","given":"Jitka","non-dropping-particle":"","parse-names":false,"suffix":""},{"dropping-particle":"","family":"Voss","given":"John C","non-dropping-particle":"","parse-names":false,"suffix":""},{"dropping-particle":"","family":"Stamou","given":"Dimitrios G","non-dropping-particle":"","parse-names":false,"suffix":""},{"dropping-particle":"","family":"Steven","given":"Alasdair C","non-dropping-particle":"","parse-names":false,"suffix":""},{"dropping-particle":"","family":"Langen","given":"Ralf","non-dropping-particle":"","parse-names":false,"suffix":""}],"container-title":"The Journal of biological chemistry","id":"ITEM-1","issue":"42","issued":{"date-parts":[["2010","10","15"]]},"page":"32486-93","publisher":"American Society for Biochemistry and Molecular Biology","title":"Membrane curvature induction and tubulation are common features of synucleins and apolipoproteins.","type":"article-journal","volume":"285"},"uris":["http://www.mendeley.com/documents/?uuid=ca4680bd-e69a-3dc3-950e-3a53448d9225"]},{"id":"ITEM-2","itemData":{"DOI":"10.1016/j.cell.2012.01.047","ISSN":"00928674","PMID":"22464325","abstract":"Shallow hydrophobic insertions and crescent-shaped BAR scaffolds promote membrane curvature. Here, we investigate membrane fission by shallow hydrophobic insertions quantitatively and mechanistically. We provide evidence that membrane insertion of the ENTH domain of epsin leads to liposome vesiculation, and that epsin is required for clathrin-coated vesicle budding in cells. We also show that BAR-domain scaffolds from endophilin, amphiphysin, GRAF, and β2-centaurin limit membrane fission driven by hydrophobic insertions. A quantitative assay for vesiculation reveals an antagonistic relationship between amphipathic helices and scaffolds of N-BAR domains in fission. The extent of vesiculation by these proteins and vesicle size depend on the number and length of amphipathic helices per BAR domain, in accord with theoretical considerations. This fission mechanism gives a new framework for understanding membrane scission in the absence of mechanoenzymes such as dynamin and suggests how Arf and Sar proteins work in vesicle scission.","author":[{"dropping-particle":"","family":"Boucrot","given":"Emmanuel","non-dropping-particle":"","parse-names":false,"suffix":""},{"dropping-particle":"","family":"Pick","given":"Adi","non-dropping-particle":"","parse-names":false,"suffix":""},{"dropping-particle":"","family":"Çamdere","given":"Gamze","non-dropping-particle":"","parse-names":false,"suffix":""},{"dropping-particle":"","family":"Liska","given":"Nicole","non-dropping-particle":"","parse-names":false,"suffix":""},{"dropping-particle":"","family":"Evergren","given":"Emma","non-dropping-particle":"","parse-names":false,"suffix":""},{"dropping-particle":"","family":"McMahon","given":"Harvey T.","non-dropping-particle":"","parse-names":false,"suffix":""},{"dropping-particle":"","family":"Kozlov","given":"Michael M.","non-dropping-particle":"","parse-names":false,"suffix":""}],"container-title":"Cell","id":"ITEM-2","issue":"1","issued":{"date-parts":[["2012","3","30"]]},"page":"124-136","title":"Membrane Fission Is Promoted by Insertion of Amphipathic Helices and Is Restricted by Crescent BAR Domains","type":"article-journal","volume":"149"},"uris":["http://www.mendeley.com/documents/?uuid=df8a0cb0-1b68-3b75-abc0-82b7230f7890"]}],"mendeley":{"formattedCitation":"&lt;sup&gt;11,12&lt;/sup&gt;","plainTextFormattedCitation":"11,12","previouslyFormattedCitation":"&lt;sup&gt;11,12&lt;/sup&gt;"},"properties":{"noteIndex":0},"schema":"https://github.com/citation-style-language/schema/raw/master/csl-citation.json"}</w:instrText>
      </w:r>
      <w:r w:rsidR="00983C0D">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11,12</w:t>
      </w:r>
      <w:r w:rsidR="00983C0D">
        <w:rPr>
          <w:rFonts w:asciiTheme="majorHAnsi" w:eastAsia="Times New Roman" w:hAnsiTheme="majorHAnsi" w:cs="Times New Roman"/>
          <w:lang w:eastAsia="en-GB"/>
        </w:rPr>
        <w:fldChar w:fldCharType="end"/>
      </w:r>
      <w:r w:rsidR="00AE637A">
        <w:rPr>
          <w:rFonts w:asciiTheme="majorHAnsi" w:eastAsia="Times New Roman" w:hAnsiTheme="majorHAnsi" w:cs="Times New Roman"/>
          <w:lang w:eastAsia="en-GB"/>
        </w:rPr>
        <w:t xml:space="preserve">. </w:t>
      </w:r>
      <w:r w:rsidR="00574683">
        <w:rPr>
          <w:rFonts w:asciiTheme="majorHAnsi" w:eastAsia="Times New Roman" w:hAnsiTheme="majorHAnsi" w:cs="Times New Roman"/>
          <w:lang w:eastAsia="en-GB"/>
        </w:rPr>
        <w:t>Shallow i</w:t>
      </w:r>
      <w:r w:rsidR="00E94EEB">
        <w:rPr>
          <w:rFonts w:asciiTheme="majorHAnsi" w:eastAsia="Times New Roman" w:hAnsiTheme="majorHAnsi" w:cs="Times New Roman"/>
          <w:lang w:eastAsia="en-GB"/>
        </w:rPr>
        <w:t xml:space="preserve">nsertion of the </w:t>
      </w:r>
      <w:r w:rsidR="00E02FF2">
        <w:rPr>
          <w:rFonts w:asciiTheme="majorHAnsi" w:eastAsia="Times New Roman" w:hAnsiTheme="majorHAnsi" w:cs="Times New Roman"/>
          <w:lang w:eastAsia="en-GB"/>
        </w:rPr>
        <w:t>N-</w:t>
      </w:r>
      <w:r w:rsidR="00E94EEB">
        <w:rPr>
          <w:rFonts w:asciiTheme="majorHAnsi" w:eastAsia="Times New Roman" w:hAnsiTheme="majorHAnsi" w:cs="Times New Roman"/>
          <w:lang w:eastAsia="en-GB"/>
        </w:rPr>
        <w:t xml:space="preserve">helix </w:t>
      </w:r>
      <w:r w:rsidR="00B46762">
        <w:rPr>
          <w:rFonts w:asciiTheme="majorHAnsi" w:eastAsia="Times New Roman" w:hAnsiTheme="majorHAnsi" w:cs="Times New Roman"/>
          <w:lang w:eastAsia="en-GB"/>
        </w:rPr>
        <w:t xml:space="preserve">into the upper lipid bilayer </w:t>
      </w:r>
      <w:r w:rsidR="00E94EEB">
        <w:rPr>
          <w:rFonts w:asciiTheme="majorHAnsi" w:eastAsia="Times New Roman" w:hAnsiTheme="majorHAnsi" w:cs="Times New Roman"/>
          <w:lang w:eastAsia="en-GB"/>
        </w:rPr>
        <w:t xml:space="preserve">causes the </w:t>
      </w:r>
      <w:r w:rsidR="00B46762">
        <w:rPr>
          <w:rFonts w:asciiTheme="majorHAnsi" w:eastAsia="Times New Roman" w:hAnsiTheme="majorHAnsi" w:cs="Times New Roman"/>
          <w:lang w:eastAsia="en-GB"/>
        </w:rPr>
        <w:t xml:space="preserve">bilayer </w:t>
      </w:r>
      <w:r w:rsidR="00E94EEB">
        <w:rPr>
          <w:rFonts w:asciiTheme="majorHAnsi" w:eastAsia="Times New Roman" w:hAnsiTheme="majorHAnsi" w:cs="Times New Roman"/>
          <w:lang w:eastAsia="en-GB"/>
        </w:rPr>
        <w:t xml:space="preserve">to rearrange, </w:t>
      </w:r>
      <w:r w:rsidR="00B46762">
        <w:rPr>
          <w:rFonts w:asciiTheme="majorHAnsi" w:eastAsia="Times New Roman" w:hAnsiTheme="majorHAnsi" w:cs="Times New Roman"/>
          <w:lang w:eastAsia="en-GB"/>
        </w:rPr>
        <w:t>and results in a difference in membrane surface area between the upper and lower leaflets</w:t>
      </w:r>
      <w:r w:rsidR="00B6545D">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ADDIN CSL_CITATION {"citationItems":[{"id":"ITEM-1","itemData":{"DOI":"10.1038/sj.emboj.7601174","ISSN":"0261-4189","author":[{"dropping-particle":"","family":"Jennifer L Gallop","given":"Christine C. Jao","non-dropping-particle":"","parse-names":false,"suffix":""}],"container-title":"The EMBO journal","id":"ITEM-1","issue":"12","issued":{"date-parts":[["2006"]]},"page":"2898-910","title":"Mechanism of endophilin N-BAR domain-mediated membrane curvature.","type":"article-journal","volume":"25"},"uris":["http://www.mendeley.com/documents/?uuid=c834fac3-6046-4e4f-a4ac-1bdc44dcff25"]}],"mendeley":{"formattedCitation":"&lt;sup&gt;13&lt;/sup&gt;","plainTextFormattedCitation":"13","previouslyFormattedCitation":"&lt;sup&gt;13&lt;/sup&gt;"},"properties":{"noteIndex":0},"schema":"https://github.com/citation-style-language/schema/raw/master/csl-citation.json"}</w:instrText>
      </w:r>
      <w:r w:rsidR="00B6545D">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13</w:t>
      </w:r>
      <w:r w:rsidR="00B6545D">
        <w:rPr>
          <w:rFonts w:asciiTheme="majorHAnsi" w:eastAsia="Times New Roman" w:hAnsiTheme="majorHAnsi" w:cs="Times New Roman"/>
          <w:lang w:eastAsia="en-GB"/>
        </w:rPr>
        <w:fldChar w:fldCharType="end"/>
      </w:r>
      <w:r w:rsidR="00B46762">
        <w:rPr>
          <w:rFonts w:asciiTheme="majorHAnsi" w:eastAsia="Times New Roman" w:hAnsiTheme="majorHAnsi" w:cs="Times New Roman"/>
          <w:lang w:eastAsia="en-GB"/>
        </w:rPr>
        <w:t>. This results in</w:t>
      </w:r>
      <w:r w:rsidR="00C705DE">
        <w:rPr>
          <w:rFonts w:asciiTheme="majorHAnsi" w:eastAsia="Times New Roman" w:hAnsiTheme="majorHAnsi" w:cs="Times New Roman"/>
          <w:lang w:eastAsia="en-GB"/>
        </w:rPr>
        <w:t xml:space="preserve"> membrane</w:t>
      </w:r>
      <w:r w:rsidR="009406B1">
        <w:rPr>
          <w:rFonts w:asciiTheme="majorHAnsi" w:eastAsia="Times New Roman" w:hAnsiTheme="majorHAnsi" w:cs="Times New Roman"/>
          <w:lang w:eastAsia="en-GB"/>
        </w:rPr>
        <w:t xml:space="preserve"> curvature. </w:t>
      </w:r>
    </w:p>
    <w:p w14:paraId="29EB87D4" w14:textId="77777777" w:rsidR="00F8301E" w:rsidRDefault="00F8301E" w:rsidP="00F8301E">
      <w:pPr>
        <w:rPr>
          <w:rFonts w:asciiTheme="majorHAnsi" w:eastAsia="Times New Roman" w:hAnsiTheme="majorHAnsi" w:cs="Times New Roman"/>
          <w:lang w:eastAsia="en-GB"/>
        </w:rPr>
      </w:pPr>
    </w:p>
    <w:p w14:paraId="78B0FFDA" w14:textId="395451FF" w:rsidR="00A01926" w:rsidRPr="00A01926" w:rsidRDefault="00A01926" w:rsidP="00AF21C6">
      <w:pPr>
        <w:outlineLvl w:val="0"/>
        <w:rPr>
          <w:rFonts w:asciiTheme="majorHAnsi" w:eastAsia="Times New Roman" w:hAnsiTheme="majorHAnsi" w:cs="Times New Roman"/>
          <w:b/>
          <w:lang w:eastAsia="en-GB"/>
        </w:rPr>
      </w:pPr>
      <w:r w:rsidRPr="00A01926">
        <w:rPr>
          <w:rFonts w:asciiTheme="majorHAnsi" w:eastAsia="Times New Roman" w:hAnsiTheme="majorHAnsi" w:cs="Times New Roman"/>
          <w:b/>
          <w:lang w:eastAsia="en-GB"/>
        </w:rPr>
        <w:t>Sensing curvature:</w:t>
      </w:r>
    </w:p>
    <w:p w14:paraId="4BC69E3E" w14:textId="6ECC3BC8" w:rsidR="00F8301E" w:rsidRDefault="00DF691F" w:rsidP="00F8301E">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BAR domains show </w:t>
      </w:r>
      <w:r w:rsidR="00F8301E">
        <w:rPr>
          <w:rFonts w:asciiTheme="majorHAnsi" w:eastAsia="Times New Roman" w:hAnsiTheme="majorHAnsi" w:cs="Times New Roman"/>
          <w:lang w:eastAsia="en-GB"/>
        </w:rPr>
        <w:t>preferential</w:t>
      </w:r>
      <w:r w:rsidR="00B92AED">
        <w:rPr>
          <w:rFonts w:asciiTheme="majorHAnsi" w:eastAsia="Times New Roman" w:hAnsiTheme="majorHAnsi" w:cs="Times New Roman"/>
          <w:lang w:eastAsia="en-GB"/>
        </w:rPr>
        <w:t xml:space="preserve"> </w:t>
      </w:r>
      <w:r w:rsidR="00F8301E">
        <w:rPr>
          <w:rFonts w:asciiTheme="majorHAnsi" w:eastAsia="Times New Roman" w:hAnsiTheme="majorHAnsi" w:cs="Times New Roman"/>
          <w:lang w:eastAsia="en-GB"/>
        </w:rPr>
        <w:t xml:space="preserve">binding to </w:t>
      </w:r>
      <w:r w:rsidR="00B92AED">
        <w:rPr>
          <w:rFonts w:asciiTheme="majorHAnsi" w:eastAsia="Times New Roman" w:hAnsiTheme="majorHAnsi" w:cs="Times New Roman"/>
          <w:lang w:eastAsia="en-GB"/>
        </w:rPr>
        <w:t>membranes</w:t>
      </w:r>
      <w:r w:rsidR="00F8301E">
        <w:rPr>
          <w:rFonts w:asciiTheme="majorHAnsi" w:eastAsia="Times New Roman" w:hAnsiTheme="majorHAnsi" w:cs="Times New Roman"/>
          <w:lang w:eastAsia="en-GB"/>
        </w:rPr>
        <w:t xml:space="preserve"> </w:t>
      </w:r>
      <w:r w:rsidR="0076340F">
        <w:rPr>
          <w:rFonts w:asciiTheme="majorHAnsi" w:eastAsia="Times New Roman" w:hAnsiTheme="majorHAnsi" w:cs="Times New Roman"/>
          <w:lang w:eastAsia="en-GB"/>
        </w:rPr>
        <w:t>that correlates to</w:t>
      </w:r>
      <w:r w:rsidR="00F8301E">
        <w:rPr>
          <w:rFonts w:asciiTheme="majorHAnsi" w:eastAsia="Times New Roman" w:hAnsiTheme="majorHAnsi" w:cs="Times New Roman"/>
          <w:lang w:eastAsia="en-GB"/>
        </w:rPr>
        <w:t xml:space="preserve"> their intrinsic curvature</w:t>
      </w:r>
      <w:r w:rsidR="00D93161">
        <w:rPr>
          <w:rFonts w:asciiTheme="majorHAnsi" w:eastAsia="Times New Roman" w:hAnsiTheme="majorHAnsi" w:cs="Times New Roman"/>
          <w:lang w:eastAsia="en-GB"/>
        </w:rPr>
        <w:t xml:space="preserve">: flat F-BAR domain proteins are found at flat membranes, N-BAR domains are found at tubular </w:t>
      </w:r>
      <w:ins w:id="38" w:author="Marko" w:date="2018-08-13T17:39:00Z">
        <w:r w:rsidR="00F524C9">
          <w:rPr>
            <w:rFonts w:asciiTheme="majorHAnsi" w:eastAsia="Times New Roman" w:hAnsiTheme="majorHAnsi" w:cs="Times New Roman"/>
            <w:lang w:eastAsia="en-GB"/>
          </w:rPr>
          <w:t xml:space="preserve">membrane  </w:t>
        </w:r>
      </w:ins>
      <w:r w:rsidR="00D93161">
        <w:rPr>
          <w:rFonts w:asciiTheme="majorHAnsi" w:eastAsia="Times New Roman" w:hAnsiTheme="majorHAnsi" w:cs="Times New Roman"/>
          <w:lang w:eastAsia="en-GB"/>
        </w:rPr>
        <w:t>structures</w:t>
      </w:r>
      <w:r w:rsidR="00D93161">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ADDIN CSL_CITATION {"citationItems":[{"id":"ITEM-1","itemData":{"DOI":"10.1126/science.1188462","ISSN":"0036-8075, 1095-9203","abstract":"Clathrin-mediated endocytosis, the major pathway for ligand internalization into eukaryotic cells, is thought to be initiated by the clustering of clathrin and adaptors around receptors destined for internalization. However, here we report that the membrane-sculpting F-BAR domain–containing Fer/Cip4 homology domain-only proteins 1 and 2 (FCHo1/2) were required for plasma membrane clathrin-coated vesicle (CCV) budding and marked sites of CCV formation. Changes in FCHo1/2 expression levels correlated directly with numbers of CCV budding events, ligand endocytosis, and synaptic vesicle marker recycling. FCHo1/2 proteins bound specifically to the plasma membrane and recruited the scaffold proteins eps15 and intersectin, which in turn engaged the adaptor complex AP2. The FCHo F-BAR membrane-bending activity was required, leading to the proposal that FCHo1/2 sculpt the initial bud site and recruit the clathrin machinery for CCV formation.","author":[{"dropping-particle":"","family":"Henne","given":"William Mike","non-dropping-particle":"","parse-names":false,"suffix":""},{"dropping-particle":"","family":"Boucrot","given":"Emmanuel","non-dropping-particle":"","parse-names":false,"suffix":""},{"dropping-particle":"","family":"Meinecke","given":"Michael","non-dropping-particle":"","parse-names":false,"suffix":""},{"dropping-particle":"","family":"Evergren","given":"Emma","non-dropping-particle":"","parse-names":false,"suffix":""},{"dropping-particle":"","family":"Vallis","given":"Yvonne","non-dropping-particle":"","parse-names":false,"suffix":""},{"dropping-particle":"","family":"Mittal","given":"Rohit","non-dropping-particle":"","parse-names":false,"suffix":""},{"dropping-particle":"","family":"McMahon","given":"Harvey T.","non-dropping-particle":"","parse-names":false,"suffix":""}],"container-title":"Science","id":"ITEM-1","issue":"5983","issued":{"date-parts":[["2010","6"]]},"language":"en","page":"1281-1284","title":"FCHo Proteins Are Nucleators of Clathrin-Mediated Endocytosis","type":"article-journal","volume":"328"},"uris":["http://www.mendeley.com/documents/?uuid=c6357ae6-6dc5-4a37-b40a-b818d073b8d5"]},{"id":"ITEM-2","itemData":{"DOI":"10.7554/eLife.04535","ISSN":"2050-084X","abstract":"Clathrin-mediated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-2","issued":{"date-parts":[["2015","2"]]},"language":"en","page":"e04535","title":"Visualizing the functional architecture of the endocytic machinery","type":"article-journal"},"uris":["http://www.mendeley.com/documents/?uuid=52656222-a0ca-4722-ab78-188dd70cedb7"]}],"mendeley":{"formattedCitation":"&lt;sup&gt;1,14&lt;/sup&gt;","plainTextFormattedCitation":"1,14","previouslyFormattedCitation":"&lt;sup&gt;1,14&lt;/sup&gt;"},"properties":{"noteIndex":0},"schema":"https://github.com/citation-style-language/schema/raw/master/csl-citation.json"}</w:instrText>
      </w:r>
      <w:r w:rsidR="00D93161">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1,14</w:t>
      </w:r>
      <w:r w:rsidR="00D93161">
        <w:rPr>
          <w:rFonts w:asciiTheme="majorHAnsi" w:eastAsia="Times New Roman" w:hAnsiTheme="majorHAnsi" w:cs="Times New Roman"/>
          <w:lang w:eastAsia="en-GB"/>
        </w:rPr>
        <w:fldChar w:fldCharType="end"/>
      </w:r>
      <w:r w:rsidR="00F8301E">
        <w:rPr>
          <w:rFonts w:asciiTheme="majorHAnsi" w:eastAsia="Times New Roman" w:hAnsiTheme="majorHAnsi" w:cs="Times New Roman"/>
          <w:lang w:eastAsia="en-GB"/>
        </w:rPr>
        <w:t>. That BAR domains are able to generate curvature does not imply that this is their function</w:t>
      </w:r>
      <w:r w:rsidR="005878E2">
        <w:rPr>
          <w:rFonts w:asciiTheme="majorHAnsi" w:eastAsia="Times New Roman" w:hAnsiTheme="majorHAnsi" w:cs="Times New Roman"/>
          <w:lang w:eastAsia="en-GB"/>
        </w:rPr>
        <w:t>.</w:t>
      </w:r>
      <w:r w:rsidR="00F8301E">
        <w:rPr>
          <w:rFonts w:asciiTheme="majorHAnsi" w:eastAsia="Times New Roman" w:hAnsiTheme="majorHAnsi" w:cs="Times New Roman"/>
          <w:lang w:eastAsia="en-GB"/>
        </w:rPr>
        <w:t xml:space="preserve"> </w:t>
      </w:r>
      <w:r w:rsidR="005878E2">
        <w:rPr>
          <w:rFonts w:asciiTheme="majorHAnsi" w:eastAsia="Times New Roman" w:hAnsiTheme="majorHAnsi" w:cs="Times New Roman"/>
          <w:i/>
          <w:lang w:eastAsia="en-GB"/>
        </w:rPr>
        <w:t>I</w:t>
      </w:r>
      <w:r w:rsidR="00F8301E" w:rsidRPr="00AE362D">
        <w:rPr>
          <w:rFonts w:asciiTheme="majorHAnsi" w:eastAsia="Times New Roman" w:hAnsiTheme="majorHAnsi" w:cs="Times New Roman"/>
          <w:i/>
          <w:lang w:eastAsia="en-GB"/>
        </w:rPr>
        <w:t>n-vivo</w:t>
      </w:r>
      <w:r w:rsidR="00F8301E">
        <w:rPr>
          <w:rFonts w:asciiTheme="majorHAnsi" w:eastAsia="Times New Roman" w:hAnsiTheme="majorHAnsi" w:cs="Times New Roman"/>
          <w:lang w:eastAsia="en-GB"/>
        </w:rPr>
        <w:t>, the significance of curvature-generation is not determined. Tracking over thirty different endocytic proteins in NIH-3TC cells (derived from mouse fibroblasts</w:t>
      </w:r>
      <w:del w:id="39" w:author="Marko" w:date="2018-08-13T17:40:00Z">
        <w:r w:rsidR="00F8301E" w:rsidDel="00E11D5B">
          <w:rPr>
            <w:rFonts w:asciiTheme="majorHAnsi" w:eastAsia="Times New Roman" w:hAnsiTheme="majorHAnsi" w:cs="Times New Roman"/>
            <w:lang w:eastAsia="en-GB"/>
          </w:rPr>
          <w:delText xml:space="preserve">), </w:delText>
        </w:r>
      </w:del>
      <w:ins w:id="40" w:author="Marko" w:date="2018-08-13T17:40:00Z">
        <w:r w:rsidR="00E11D5B">
          <w:rPr>
            <w:rFonts w:asciiTheme="majorHAnsi" w:eastAsia="Times New Roman" w:hAnsiTheme="majorHAnsi" w:cs="Times New Roman"/>
            <w:lang w:eastAsia="en-GB"/>
          </w:rPr>
          <w:t xml:space="preserve">) by </w:t>
        </w:r>
      </w:ins>
      <w:r w:rsidR="00F8301E">
        <w:rPr>
          <w:rFonts w:asciiTheme="majorHAnsi" w:eastAsia="Times New Roman" w:hAnsiTheme="majorHAnsi" w:cs="Times New Roman"/>
          <w:lang w:eastAsia="en-GB"/>
        </w:rPr>
        <w:t xml:space="preserve">TIRF imaging </w:t>
      </w:r>
      <w:del w:id="41" w:author="Marko" w:date="2018-08-13T17:39:00Z">
        <w:r w:rsidR="00F8301E" w:rsidDel="009E1106">
          <w:rPr>
            <w:rFonts w:asciiTheme="majorHAnsi" w:eastAsia="Times New Roman" w:hAnsiTheme="majorHAnsi" w:cs="Times New Roman"/>
            <w:lang w:eastAsia="en-GB"/>
          </w:rPr>
          <w:delText xml:space="preserve">shows </w:delText>
        </w:r>
      </w:del>
      <w:ins w:id="42" w:author="Marko" w:date="2018-08-13T17:39:00Z">
        <w:r w:rsidR="009E1106">
          <w:rPr>
            <w:rFonts w:asciiTheme="majorHAnsi" w:eastAsia="Times New Roman" w:hAnsiTheme="majorHAnsi" w:cs="Times New Roman"/>
            <w:lang w:eastAsia="en-GB"/>
          </w:rPr>
          <w:t xml:space="preserve">showed </w:t>
        </w:r>
      </w:ins>
      <w:r w:rsidR="00F8301E">
        <w:rPr>
          <w:rFonts w:asciiTheme="majorHAnsi" w:eastAsia="Times New Roman" w:hAnsiTheme="majorHAnsi" w:cs="Times New Roman"/>
          <w:lang w:eastAsia="en-GB"/>
        </w:rPr>
        <w:t>that Endophilin2 and Amphiphysin1 arrive late in the endocytic time-line right before scission</w:t>
      </w:r>
      <w:r w:rsidR="00F8301E">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 xml:space="preserve">ADDIN CSL_CITATION {"citationItems":[{"id":"ITEM-1","itemData":{"DOI":"10.1371/journal.pbio.1000604","ISSN":"1545-7885","abstract":"Dual colour total internal reflection fluorescence microscopy is a powerful tool for decoding the molecular dynamics of clathrin-mediated endocytosis (CME). Typically, the recruitment of a fluorescent protein-tagged endocytic protein was referenced to the disappearance of spot-like clathrin-coated structure (CCS), but the precision of spot-like CCS disappearance as a marker for canonical CME remained unknown. Here we have used an imaging assay based on total internal reflection fluorescence microscopy to detect scission events with a resolution of </w:instrText>
      </w:r>
      <w:r w:rsidR="000E59E3">
        <w:rPr>
          <w:rFonts w:ascii="MS Mincho" w:eastAsia="MS Mincho" w:hAnsi="MS Mincho" w:cs="MS Mincho"/>
          <w:lang w:eastAsia="en-GB"/>
        </w:rPr>
        <w:instrText>∼</w:instrText>
      </w:r>
      <w:r w:rsidR="000E59E3">
        <w:rPr>
          <w:rFonts w:asciiTheme="majorHAnsi" w:eastAsia="Times New Roman" w:hAnsiTheme="majorHAnsi" w:cs="Times New Roman"/>
          <w:lang w:eastAsia="en-GB"/>
        </w:rPr>
        <w:instrText xml:space="preserve"> 2 s. We found that scission events engulfed comparable amounts of transferrin receptor cargo at CCSs of different sizes and CCS did not always disappear following scission. We measured the recruitment dynamics of 34 types of endocytic protein to scission events: Abp1, ACK1, amphiphysin1, APPL1, Arp3, BIN1, CALM, CIP4, clathrin light chain (Clc), cofilin, coronin1B, cortactin, dynamin1/2, endophilin2, Eps15, Eps8, epsin2, FBP17, FCHo1/2, GAK, Hip1R, lifeAct, mu2 subunit of the AP2 complex, myosin1E, myosin6, NECAP, N-WASP, OCRL1, Rab5, SNX9, synaptojanin2β1, and syndapin2. For each protein we aligned </w:instrText>
      </w:r>
      <w:r w:rsidR="000E59E3">
        <w:rPr>
          <w:rFonts w:ascii="MS Mincho" w:eastAsia="MS Mincho" w:hAnsi="MS Mincho" w:cs="MS Mincho"/>
          <w:lang w:eastAsia="en-GB"/>
        </w:rPr>
        <w:instrText>∼</w:instrText>
      </w:r>
      <w:r w:rsidR="000E59E3">
        <w:rPr>
          <w:rFonts w:asciiTheme="majorHAnsi" w:eastAsia="Times New Roman" w:hAnsiTheme="majorHAnsi" w:cs="Times New Roman"/>
          <w:lang w:eastAsia="en-GB"/>
        </w:rPr>
        <w:instrText xml:space="preserve"> 1,000 recruitment profiles to their respective scission events and constructed characteristic \"recruitment signatures\" that were grouped, as for yeast, to reveal the modular organization of mammalian CME. A detailed analysis revealed the unanticipated recruitment dynamics of SNX9, FBP17, and CIP4 and showed that the same set of proteins was recruited, in the same order, to scission events at CCSs of different sizes and lifetimes. Collectively these data reveal the fine-grained temporal structure of CME and suggest a simplified canonical model of mammalian CME in which the same core mechanism of CME, involving actin, operates at CCSs of diverse sizes and lifetimes.","author":[{"dropping-particle":"","family":"Taylor","given":"Marcus J.","non-dropping-particle":"","parse-names":false,"suffix":""},{"dropping-particle":"","family":"Perrais","given":"David","non-dropping-particle":"","parse-names":false,"suffix":""},{"dropping-particle":"","family":"Merrifield","given":"Christien J.","non-dropping-particle":"","parse-names":false,"suffix":""}],"container-title":"PLoS biology","id":"ITEM-1","issue":"3","issued":{"date-parts":[["2011","3"]]},"language":"ENG","page":"e1000604","title":"A high precision survey of the molecular dynamics of mammalian clathrin-mediated endocytosis","type":"article-journal","volume":"9"},"uris":["http://www.mendeley.com/documents/?uuid=9cd3521c-7b88-429a-be24-01bb8a4a8db8"]}],"mendeley":{"formattedCitation":"&lt;sup&gt;15&lt;/sup&gt;","plainTextFormattedCitation":"15","previouslyFormattedCitation":"&lt;sup&gt;15&lt;/sup&gt;"},"properties":{"noteIndex":0},"schema":"https://github.com/citation-style-language/schema/raw/master/csl-citation.json"}</w:instrText>
      </w:r>
      <w:r w:rsidR="00F8301E">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15</w:t>
      </w:r>
      <w:r w:rsidR="00F8301E">
        <w:rPr>
          <w:rFonts w:asciiTheme="majorHAnsi" w:eastAsia="Times New Roman" w:hAnsiTheme="majorHAnsi" w:cs="Times New Roman"/>
          <w:lang w:eastAsia="en-GB"/>
        </w:rPr>
        <w:fldChar w:fldCharType="end"/>
      </w:r>
      <w:r w:rsidR="00F8301E">
        <w:rPr>
          <w:rFonts w:asciiTheme="majorHAnsi" w:eastAsia="Times New Roman" w:hAnsiTheme="majorHAnsi" w:cs="Times New Roman"/>
          <w:lang w:eastAsia="en-GB"/>
        </w:rPr>
        <w:t xml:space="preserve">, suggesting they arrive when membrane tubes are already formed. </w:t>
      </w:r>
    </w:p>
    <w:p w14:paraId="6E094A78" w14:textId="77777777" w:rsidR="007C6AD1" w:rsidRDefault="007C6AD1" w:rsidP="00F8301E">
      <w:pPr>
        <w:rPr>
          <w:rFonts w:asciiTheme="majorHAnsi" w:eastAsia="Times New Roman" w:hAnsiTheme="majorHAnsi" w:cs="Times New Roman"/>
          <w:lang w:eastAsia="en-GB"/>
        </w:rPr>
      </w:pPr>
    </w:p>
    <w:p w14:paraId="3CF97BC5" w14:textId="23D46E8A" w:rsidR="00F8301E" w:rsidRPr="009A6E0E" w:rsidRDefault="00FC3056" w:rsidP="00F8301E">
      <w:pPr>
        <w:rPr>
          <w:rFonts w:asciiTheme="majorHAnsi" w:hAnsiTheme="majorHAnsi"/>
        </w:rPr>
      </w:pPr>
      <w:r>
        <w:rPr>
          <w:rFonts w:asciiTheme="majorHAnsi" w:eastAsia="Times New Roman" w:hAnsiTheme="majorHAnsi" w:cs="Times New Roman"/>
          <w:lang w:eastAsia="en-GB"/>
        </w:rPr>
        <w:t>Curvature-generation and sensing are likely intrinsically coupled mechanisms.</w:t>
      </w:r>
      <w:r w:rsidR="00445197">
        <w:rPr>
          <w:rFonts w:asciiTheme="majorHAnsi" w:eastAsia="Times New Roman" w:hAnsiTheme="majorHAnsi" w:cs="Times New Roman"/>
          <w:lang w:eastAsia="en-GB"/>
        </w:rPr>
        <w:t xml:space="preserve"> </w:t>
      </w:r>
      <w:r w:rsidR="007C6AD1">
        <w:rPr>
          <w:rFonts w:asciiTheme="majorHAnsi" w:eastAsia="Times New Roman" w:hAnsiTheme="majorHAnsi" w:cs="Times New Roman"/>
          <w:lang w:eastAsia="en-GB"/>
        </w:rPr>
        <w:t xml:space="preserve">BAR proteins that can induce curvature </w:t>
      </w:r>
      <w:r w:rsidR="00144D05">
        <w:rPr>
          <w:rFonts w:asciiTheme="majorHAnsi" w:eastAsia="Times New Roman" w:hAnsiTheme="majorHAnsi" w:cs="Times New Roman"/>
          <w:lang w:eastAsia="en-GB"/>
        </w:rPr>
        <w:t>could</w:t>
      </w:r>
      <w:r w:rsidR="0083685B">
        <w:rPr>
          <w:rFonts w:asciiTheme="majorHAnsi" w:eastAsia="Times New Roman" w:hAnsiTheme="majorHAnsi" w:cs="Times New Roman"/>
          <w:lang w:eastAsia="en-GB"/>
        </w:rPr>
        <w:t xml:space="preserve"> also</w:t>
      </w:r>
      <w:r w:rsidR="007C6AD1">
        <w:rPr>
          <w:rFonts w:asciiTheme="majorHAnsi" w:eastAsia="Times New Roman" w:hAnsiTheme="majorHAnsi" w:cs="Times New Roman"/>
          <w:lang w:eastAsia="en-GB"/>
        </w:rPr>
        <w:t xml:space="preserve"> sense curvature</w:t>
      </w:r>
      <w:r w:rsidR="00C263BB">
        <w:rPr>
          <w:rFonts w:asciiTheme="majorHAnsi" w:eastAsia="Times New Roman" w:hAnsiTheme="majorHAnsi" w:cs="Times New Roman"/>
          <w:lang w:eastAsia="en-GB"/>
        </w:rPr>
        <w:t>:</w:t>
      </w:r>
      <w:r w:rsidR="00445197">
        <w:rPr>
          <w:rFonts w:asciiTheme="majorHAnsi" w:eastAsia="Times New Roman" w:hAnsiTheme="majorHAnsi" w:cs="Times New Roman"/>
          <w:lang w:eastAsia="en-GB"/>
        </w:rPr>
        <w:t xml:space="preserve"> there could be feedback</w:t>
      </w:r>
      <w:r w:rsidR="007C6AD1">
        <w:rPr>
          <w:rFonts w:asciiTheme="majorHAnsi" w:eastAsia="Times New Roman" w:hAnsiTheme="majorHAnsi" w:cs="Times New Roman"/>
          <w:lang w:eastAsia="en-GB"/>
        </w:rPr>
        <w:t xml:space="preserve"> between </w:t>
      </w:r>
      <w:del w:id="43" w:author="Marko" w:date="2018-08-13T17:40:00Z">
        <w:r w:rsidR="00FC651F" w:rsidDel="00F02933">
          <w:rPr>
            <w:rFonts w:asciiTheme="majorHAnsi" w:eastAsia="Times New Roman" w:hAnsiTheme="majorHAnsi" w:cs="Times New Roman"/>
            <w:lang w:eastAsia="en-GB"/>
          </w:rPr>
          <w:delText>membrane</w:delText>
        </w:r>
      </w:del>
      <w:ins w:id="44" w:author="Marko" w:date="2018-08-13T17:40:00Z">
        <w:r w:rsidR="00F02933">
          <w:rPr>
            <w:rFonts w:asciiTheme="majorHAnsi" w:eastAsia="Times New Roman" w:hAnsiTheme="majorHAnsi" w:cs="Times New Roman"/>
            <w:lang w:eastAsia="en-GB"/>
          </w:rPr>
          <w:t>curvature</w:t>
        </w:r>
      </w:ins>
      <w:r w:rsidR="00FC651F">
        <w:rPr>
          <w:rFonts w:asciiTheme="majorHAnsi" w:eastAsia="Times New Roman" w:hAnsiTheme="majorHAnsi" w:cs="Times New Roman"/>
          <w:lang w:eastAsia="en-GB"/>
        </w:rPr>
        <w:t>-sensing and generation.</w:t>
      </w:r>
      <w:r w:rsidR="00914C11">
        <w:rPr>
          <w:rFonts w:asciiTheme="majorHAnsi" w:eastAsia="Times New Roman" w:hAnsiTheme="majorHAnsi" w:cs="Times New Roman"/>
          <w:lang w:eastAsia="en-GB"/>
        </w:rPr>
        <w:t xml:space="preserve"> </w:t>
      </w:r>
      <w:r w:rsidR="006D065C">
        <w:rPr>
          <w:rFonts w:asciiTheme="majorHAnsi" w:eastAsia="Times New Roman" w:hAnsiTheme="majorHAnsi" w:cs="Times New Roman"/>
          <w:lang w:eastAsia="en-GB"/>
        </w:rPr>
        <w:t xml:space="preserve">In the case of </w:t>
      </w:r>
      <w:proofErr w:type="spellStart"/>
      <w:r w:rsidR="006D065C">
        <w:rPr>
          <w:rFonts w:asciiTheme="majorHAnsi" w:eastAsia="Times New Roman" w:hAnsiTheme="majorHAnsi" w:cs="Times New Roman"/>
          <w:lang w:eastAsia="en-GB"/>
        </w:rPr>
        <w:t>Rvs</w:t>
      </w:r>
      <w:proofErr w:type="spellEnd"/>
      <w:r w:rsidR="006D065C">
        <w:rPr>
          <w:rFonts w:asciiTheme="majorHAnsi" w:eastAsia="Times New Roman" w:hAnsiTheme="majorHAnsi" w:cs="Times New Roman"/>
          <w:lang w:eastAsia="en-GB"/>
        </w:rPr>
        <w:t xml:space="preserve">, </w:t>
      </w:r>
      <w:del w:id="45" w:author="Marko" w:date="2018-08-13T17:43:00Z">
        <w:r w:rsidR="006D065C" w:rsidDel="004A6570">
          <w:rPr>
            <w:rFonts w:asciiTheme="majorHAnsi" w:eastAsia="Times New Roman" w:hAnsiTheme="majorHAnsi" w:cs="Times New Roman"/>
            <w:lang w:eastAsia="en-GB"/>
          </w:rPr>
          <w:delText xml:space="preserve">that </w:delText>
        </w:r>
      </w:del>
      <w:r w:rsidR="006D065C">
        <w:rPr>
          <w:rFonts w:asciiTheme="majorHAnsi" w:eastAsia="Times New Roman" w:hAnsiTheme="majorHAnsi" w:cs="Times New Roman"/>
          <w:lang w:eastAsia="en-GB"/>
        </w:rPr>
        <w:t>the</w:t>
      </w:r>
      <w:r w:rsidR="00F8301E">
        <w:rPr>
          <w:rFonts w:asciiTheme="majorHAnsi" w:eastAsia="Times New Roman" w:hAnsiTheme="majorHAnsi" w:cs="Times New Roman"/>
          <w:lang w:eastAsia="en-GB"/>
        </w:rPr>
        <w:t xml:space="preserve"> complex localizes to </w:t>
      </w:r>
      <w:commentRangeStart w:id="46"/>
      <w:r w:rsidR="00F8301E">
        <w:rPr>
          <w:rFonts w:asciiTheme="majorHAnsi" w:eastAsia="Times New Roman" w:hAnsiTheme="majorHAnsi" w:cs="Times New Roman"/>
          <w:lang w:eastAsia="en-GB"/>
        </w:rPr>
        <w:t>sites</w:t>
      </w:r>
      <w:commentRangeEnd w:id="46"/>
      <w:r w:rsidR="004A6570">
        <w:rPr>
          <w:rStyle w:val="CommentReference"/>
        </w:rPr>
        <w:commentReference w:id="46"/>
      </w:r>
      <w:r w:rsidR="006D065C">
        <w:rPr>
          <w:rFonts w:asciiTheme="majorHAnsi" w:eastAsia="Times New Roman" w:hAnsiTheme="majorHAnsi" w:cs="Times New Roman"/>
          <w:lang w:eastAsia="en-GB"/>
        </w:rPr>
        <w:t xml:space="preserve"> </w:t>
      </w:r>
      <w:del w:id="47" w:author="Marko" w:date="2018-08-13T17:44:00Z">
        <w:r w:rsidR="006D065C" w:rsidDel="004A6570">
          <w:rPr>
            <w:rFonts w:asciiTheme="majorHAnsi" w:eastAsia="Times New Roman" w:hAnsiTheme="majorHAnsi" w:cs="Times New Roman"/>
            <w:lang w:eastAsia="en-GB"/>
          </w:rPr>
          <w:delText xml:space="preserve">after membrane tubes are formed shows that </w:delText>
        </w:r>
        <w:r w:rsidR="00F8301E" w:rsidDel="004A6570">
          <w:rPr>
            <w:rFonts w:asciiTheme="majorHAnsi" w:eastAsia="Times New Roman" w:hAnsiTheme="majorHAnsi" w:cs="Times New Roman"/>
            <w:lang w:eastAsia="en-GB"/>
          </w:rPr>
          <w:delText xml:space="preserve">Rvs localizes </w:delText>
        </w:r>
      </w:del>
      <w:r w:rsidR="00F8301E">
        <w:rPr>
          <w:rFonts w:asciiTheme="majorHAnsi" w:eastAsia="Times New Roman" w:hAnsiTheme="majorHAnsi" w:cs="Times New Roman"/>
          <w:lang w:eastAsia="en-GB"/>
        </w:rPr>
        <w:t>once membrane curvature is established. Whether this localization is dependent on membrane curvature, recog</w:t>
      </w:r>
      <w:r w:rsidR="005A4EA3">
        <w:rPr>
          <w:rFonts w:asciiTheme="majorHAnsi" w:eastAsia="Times New Roman" w:hAnsiTheme="majorHAnsi" w:cs="Times New Roman"/>
          <w:lang w:eastAsia="en-GB"/>
        </w:rPr>
        <w:t>nized by the BAR domain is not known</w:t>
      </w:r>
      <w:r w:rsidR="00F8301E">
        <w:rPr>
          <w:rFonts w:asciiTheme="majorHAnsi" w:eastAsia="Times New Roman" w:hAnsiTheme="majorHAnsi" w:cs="Times New Roman"/>
          <w:lang w:eastAsia="en-GB"/>
        </w:rPr>
        <w:t xml:space="preserve">. </w:t>
      </w:r>
    </w:p>
    <w:p w14:paraId="282C2652" w14:textId="514A9DA0" w:rsidR="00C604B2" w:rsidRPr="004A5F86" w:rsidRDefault="00C604B2" w:rsidP="00DA4C04">
      <w:pPr>
        <w:rPr>
          <w:rFonts w:asciiTheme="majorHAnsi" w:eastAsia="Times New Roman" w:hAnsiTheme="majorHAnsi" w:cs="Times New Roman"/>
          <w:vertAlign w:val="subscript"/>
          <w:lang w:eastAsia="en-GB"/>
        </w:rPr>
      </w:pPr>
    </w:p>
    <w:p w14:paraId="18D93082" w14:textId="77777777" w:rsidR="00C604B2" w:rsidRDefault="00C604B2" w:rsidP="00DA4C04">
      <w:pPr>
        <w:rPr>
          <w:rFonts w:asciiTheme="majorHAnsi" w:eastAsia="Times New Roman" w:hAnsiTheme="majorHAnsi" w:cs="Times New Roman"/>
          <w:lang w:eastAsia="en-GB"/>
        </w:rPr>
      </w:pPr>
    </w:p>
    <w:p w14:paraId="2542276F" w14:textId="77777777" w:rsidR="006C074C" w:rsidRDefault="006C074C" w:rsidP="00DA4C04">
      <w:pPr>
        <w:rPr>
          <w:rFonts w:asciiTheme="majorHAnsi" w:eastAsia="Times New Roman" w:hAnsiTheme="majorHAnsi" w:cs="Times New Roman"/>
          <w:lang w:eastAsia="en-GB"/>
        </w:rPr>
      </w:pPr>
    </w:p>
    <w:p w14:paraId="75EF90AF" w14:textId="77777777" w:rsidR="006C074C" w:rsidRDefault="006C074C" w:rsidP="00DA4C04">
      <w:pPr>
        <w:rPr>
          <w:rFonts w:asciiTheme="majorHAnsi" w:eastAsia="Times New Roman" w:hAnsiTheme="majorHAnsi" w:cs="Times New Roman"/>
          <w:lang w:eastAsia="en-GB"/>
        </w:rPr>
      </w:pPr>
    </w:p>
    <w:p w14:paraId="028E6EBB" w14:textId="77777777" w:rsidR="006C074C" w:rsidRDefault="006C074C" w:rsidP="00DA4C04">
      <w:pPr>
        <w:rPr>
          <w:rFonts w:asciiTheme="majorHAnsi" w:eastAsia="Times New Roman" w:hAnsiTheme="majorHAnsi" w:cs="Times New Roman"/>
          <w:lang w:eastAsia="en-GB"/>
        </w:rPr>
      </w:pPr>
    </w:p>
    <w:p w14:paraId="2D3AB7CE" w14:textId="77777777" w:rsidR="006C074C" w:rsidRDefault="006C074C" w:rsidP="00DA4C04">
      <w:pPr>
        <w:rPr>
          <w:rFonts w:asciiTheme="majorHAnsi" w:eastAsia="Times New Roman" w:hAnsiTheme="majorHAnsi" w:cs="Times New Roman"/>
          <w:lang w:eastAsia="en-GB"/>
        </w:rPr>
      </w:pPr>
    </w:p>
    <w:p w14:paraId="1B64A2DC" w14:textId="77777777" w:rsidR="005A4EA3" w:rsidRDefault="005A4EA3" w:rsidP="00DA4C04">
      <w:pPr>
        <w:rPr>
          <w:rFonts w:asciiTheme="majorHAnsi" w:eastAsia="Times New Roman" w:hAnsiTheme="majorHAnsi" w:cs="Times New Roman"/>
          <w:lang w:eastAsia="en-GB"/>
        </w:rPr>
      </w:pPr>
    </w:p>
    <w:p w14:paraId="7EC883E5" w14:textId="77777777" w:rsidR="005A4EA3" w:rsidRDefault="005A4EA3" w:rsidP="00DA4C04">
      <w:pPr>
        <w:rPr>
          <w:rFonts w:asciiTheme="majorHAnsi" w:eastAsia="Times New Roman" w:hAnsiTheme="majorHAnsi" w:cs="Times New Roman"/>
          <w:lang w:eastAsia="en-GB"/>
        </w:rPr>
      </w:pPr>
    </w:p>
    <w:p w14:paraId="6D78EE50" w14:textId="77777777" w:rsidR="005A4EA3" w:rsidRDefault="005A4EA3" w:rsidP="00DA4C04">
      <w:pPr>
        <w:rPr>
          <w:rFonts w:asciiTheme="majorHAnsi" w:eastAsia="Times New Roman" w:hAnsiTheme="majorHAnsi" w:cs="Times New Roman"/>
          <w:lang w:eastAsia="en-GB"/>
        </w:rPr>
      </w:pPr>
    </w:p>
    <w:p w14:paraId="656F61DE" w14:textId="77777777" w:rsidR="00D31B1A" w:rsidRDefault="00D31B1A" w:rsidP="00DA4C04">
      <w:pPr>
        <w:rPr>
          <w:rFonts w:asciiTheme="majorHAnsi" w:eastAsia="Times New Roman" w:hAnsiTheme="majorHAnsi" w:cs="Times New Roman"/>
          <w:lang w:eastAsia="en-GB"/>
        </w:rPr>
      </w:pPr>
    </w:p>
    <w:p w14:paraId="7D0A636D" w14:textId="77777777" w:rsidR="00D31B1A" w:rsidRDefault="00D31B1A" w:rsidP="00DA4C04">
      <w:pPr>
        <w:rPr>
          <w:rFonts w:asciiTheme="majorHAnsi" w:eastAsia="Times New Roman" w:hAnsiTheme="majorHAnsi" w:cs="Times New Roman"/>
          <w:lang w:eastAsia="en-GB"/>
        </w:rPr>
      </w:pPr>
    </w:p>
    <w:p w14:paraId="40AA1256" w14:textId="77777777" w:rsidR="006C074C" w:rsidRDefault="006C074C" w:rsidP="00DA4C04">
      <w:pPr>
        <w:rPr>
          <w:rFonts w:asciiTheme="majorHAnsi" w:eastAsia="Times New Roman" w:hAnsiTheme="majorHAnsi" w:cs="Times New Roman"/>
          <w:lang w:eastAsia="en-GB"/>
        </w:rPr>
      </w:pPr>
    </w:p>
    <w:p w14:paraId="578E3612" w14:textId="77777777" w:rsidR="006C074C" w:rsidRDefault="006C074C" w:rsidP="00DA4C04">
      <w:pPr>
        <w:rPr>
          <w:rFonts w:asciiTheme="majorHAnsi" w:eastAsia="Times New Roman" w:hAnsiTheme="majorHAnsi" w:cs="Times New Roman"/>
          <w:lang w:eastAsia="en-GB"/>
        </w:rPr>
      </w:pPr>
    </w:p>
    <w:p w14:paraId="31FE37AC" w14:textId="1AF7427C" w:rsidR="009F277D" w:rsidRPr="00201B26" w:rsidRDefault="00201B26" w:rsidP="00AF21C6">
      <w:pPr>
        <w:outlineLvl w:val="0"/>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t xml:space="preserve">R1.1 </w:t>
      </w:r>
      <w:r w:rsidR="0019044B" w:rsidRPr="00201B26">
        <w:rPr>
          <w:rFonts w:asciiTheme="majorHAnsi" w:eastAsia="Times New Roman" w:hAnsiTheme="majorHAnsi" w:cs="Times New Roman"/>
          <w:b/>
          <w:sz w:val="28"/>
          <w:szCs w:val="28"/>
          <w:lang w:eastAsia="en-GB"/>
        </w:rPr>
        <w:t>BAR domain</w:t>
      </w:r>
      <w:r w:rsidR="00074772">
        <w:rPr>
          <w:rFonts w:asciiTheme="majorHAnsi" w:eastAsia="Times New Roman" w:hAnsiTheme="majorHAnsi" w:cs="Times New Roman"/>
          <w:b/>
          <w:sz w:val="28"/>
          <w:szCs w:val="28"/>
          <w:lang w:eastAsia="en-GB"/>
        </w:rPr>
        <w:t>s</w:t>
      </w:r>
      <w:r w:rsidR="0019044B" w:rsidRPr="00201B26">
        <w:rPr>
          <w:rFonts w:asciiTheme="majorHAnsi" w:eastAsia="Times New Roman" w:hAnsiTheme="majorHAnsi" w:cs="Times New Roman"/>
          <w:b/>
          <w:sz w:val="28"/>
          <w:szCs w:val="28"/>
          <w:lang w:eastAsia="en-GB"/>
        </w:rPr>
        <w:t xml:space="preserve"> </w:t>
      </w:r>
      <w:r w:rsidR="00074772">
        <w:rPr>
          <w:rFonts w:asciiTheme="majorHAnsi" w:eastAsia="Times New Roman" w:hAnsiTheme="majorHAnsi" w:cs="Times New Roman"/>
          <w:b/>
          <w:sz w:val="28"/>
          <w:szCs w:val="28"/>
          <w:lang w:eastAsia="en-GB"/>
        </w:rPr>
        <w:t>sense</w:t>
      </w:r>
      <w:r w:rsidR="006C4A16" w:rsidRPr="00201B26">
        <w:rPr>
          <w:rFonts w:asciiTheme="majorHAnsi" w:eastAsia="Times New Roman" w:hAnsiTheme="majorHAnsi" w:cs="Times New Roman"/>
          <w:b/>
          <w:sz w:val="28"/>
          <w:szCs w:val="28"/>
          <w:lang w:eastAsia="en-GB"/>
        </w:rPr>
        <w:t xml:space="preserve"> </w:t>
      </w:r>
      <w:r w:rsidR="00074772">
        <w:rPr>
          <w:rFonts w:asciiTheme="majorHAnsi" w:eastAsia="Times New Roman" w:hAnsiTheme="majorHAnsi" w:cs="Times New Roman"/>
          <w:b/>
          <w:sz w:val="28"/>
          <w:szCs w:val="28"/>
          <w:lang w:eastAsia="en-GB"/>
        </w:rPr>
        <w:t xml:space="preserve">membrane </w:t>
      </w:r>
      <w:r w:rsidR="005F055F" w:rsidRPr="00201B26">
        <w:rPr>
          <w:rFonts w:asciiTheme="majorHAnsi" w:eastAsia="Times New Roman" w:hAnsiTheme="majorHAnsi" w:cs="Times New Roman"/>
          <w:b/>
          <w:sz w:val="28"/>
          <w:szCs w:val="28"/>
          <w:lang w:eastAsia="en-GB"/>
        </w:rPr>
        <w:t>curvature</w:t>
      </w:r>
      <w:r w:rsidR="0019044B" w:rsidRPr="00201B26">
        <w:rPr>
          <w:rFonts w:asciiTheme="majorHAnsi" w:eastAsia="Times New Roman" w:hAnsiTheme="majorHAnsi" w:cs="Times New Roman"/>
          <w:b/>
          <w:sz w:val="28"/>
          <w:szCs w:val="28"/>
          <w:lang w:eastAsia="en-GB"/>
        </w:rPr>
        <w:t xml:space="preserve"> in-vivo</w:t>
      </w:r>
    </w:p>
    <w:p w14:paraId="50C56DBD" w14:textId="663B3B23" w:rsidR="002413B9" w:rsidRDefault="006B6C95"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To test whether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is recruited becaus</w:t>
      </w:r>
      <w:r w:rsidR="006C074C">
        <w:rPr>
          <w:rFonts w:asciiTheme="majorHAnsi" w:eastAsia="Times New Roman" w:hAnsiTheme="majorHAnsi" w:cs="Times New Roman"/>
          <w:lang w:eastAsia="en-GB"/>
        </w:rPr>
        <w:t>e of membrane curvature, I tested the recruitment of</w:t>
      </w:r>
      <w:r>
        <w:rPr>
          <w:rFonts w:asciiTheme="majorHAnsi" w:eastAsia="Times New Roman" w:hAnsiTheme="majorHAnsi" w:cs="Times New Roman"/>
          <w:lang w:eastAsia="en-GB"/>
        </w:rPr>
        <w:t xml:space="preserve"> Rvs167 without the </w:t>
      </w:r>
      <w:commentRangeStart w:id="48"/>
      <w:r>
        <w:rPr>
          <w:rFonts w:asciiTheme="majorHAnsi" w:eastAsia="Times New Roman" w:hAnsiTheme="majorHAnsi" w:cs="Times New Roman"/>
          <w:lang w:eastAsia="en-GB"/>
        </w:rPr>
        <w:t>BAR domain</w:t>
      </w:r>
      <w:commentRangeEnd w:id="48"/>
      <w:r w:rsidR="00610B64">
        <w:rPr>
          <w:rStyle w:val="CommentReference"/>
        </w:rPr>
        <w:commentReference w:id="48"/>
      </w:r>
      <w:r>
        <w:rPr>
          <w:rFonts w:asciiTheme="majorHAnsi" w:eastAsia="Times New Roman" w:hAnsiTheme="majorHAnsi" w:cs="Times New Roman"/>
          <w:lang w:eastAsia="en-GB"/>
        </w:rPr>
        <w:t>, that is Rvs167-</w:t>
      </w:r>
      <w:del w:id="49" w:author="Marko" w:date="2018-08-13T19:52:00Z">
        <w:r w:rsidDel="00B21250">
          <w:rPr>
            <w:rFonts w:asciiTheme="majorHAnsi" w:eastAsia="Times New Roman" w:hAnsiTheme="majorHAnsi" w:cs="Times New Roman"/>
            <w:lang w:eastAsia="en-GB"/>
          </w:rPr>
          <w:delText xml:space="preserve">delsh3 </w:delText>
        </w:r>
      </w:del>
      <w:ins w:id="50" w:author="Marko" w:date="2018-08-13T19:52:00Z">
        <w:r w:rsidR="00B21250">
          <w:rPr>
            <w:rFonts w:asciiTheme="majorHAnsi" w:eastAsia="Times New Roman" w:hAnsiTheme="majorHAnsi" w:cs="Times New Roman"/>
            <w:lang w:eastAsia="en-GB"/>
          </w:rPr>
          <w:t xml:space="preserve">delSH3 </w:t>
        </w:r>
      </w:ins>
      <w:r>
        <w:rPr>
          <w:rFonts w:asciiTheme="majorHAnsi" w:eastAsia="Times New Roman" w:hAnsiTheme="majorHAnsi" w:cs="Times New Roman"/>
          <w:lang w:eastAsia="en-GB"/>
        </w:rPr>
        <w:t>(henceforth BAR</w:t>
      </w:r>
      <w:r w:rsidR="00CA7C3C">
        <w:rPr>
          <w:rFonts w:asciiTheme="majorHAnsi" w:eastAsia="Times New Roman" w:hAnsiTheme="majorHAnsi" w:cs="Times New Roman"/>
          <w:lang w:eastAsia="en-GB"/>
        </w:rPr>
        <w:t xml:space="preserve">. Cells that contain Rvs167 without the SH3 domain are </w:t>
      </w:r>
      <w:r w:rsidR="007967EC">
        <w:rPr>
          <w:rFonts w:asciiTheme="majorHAnsi" w:eastAsia="Times New Roman" w:hAnsiTheme="majorHAnsi" w:cs="Times New Roman"/>
          <w:lang w:eastAsia="en-GB"/>
        </w:rPr>
        <w:t>referred</w:t>
      </w:r>
      <w:r w:rsidR="00CA7C3C">
        <w:rPr>
          <w:rFonts w:asciiTheme="majorHAnsi" w:eastAsia="Times New Roman" w:hAnsiTheme="majorHAnsi" w:cs="Times New Roman"/>
          <w:lang w:eastAsia="en-GB"/>
        </w:rPr>
        <w:t xml:space="preserve"> to as BAR cells</w:t>
      </w:r>
      <w:r>
        <w:rPr>
          <w:rFonts w:asciiTheme="majorHAnsi" w:eastAsia="Times New Roman" w:hAnsiTheme="majorHAnsi" w:cs="Times New Roman"/>
          <w:lang w:eastAsia="en-GB"/>
        </w:rPr>
        <w:t>). BAR-GFP forms cortical</w:t>
      </w:r>
      <w:r w:rsidR="001C3B39">
        <w:rPr>
          <w:rFonts w:asciiTheme="majorHAnsi" w:eastAsia="Times New Roman" w:hAnsiTheme="majorHAnsi" w:cs="Times New Roman"/>
          <w:lang w:eastAsia="en-GB"/>
        </w:rPr>
        <w:t xml:space="preserve"> patches (Fig.</w:t>
      </w:r>
      <w:r w:rsidR="00477F50">
        <w:rPr>
          <w:rFonts w:asciiTheme="majorHAnsi" w:eastAsia="Times New Roman" w:hAnsiTheme="majorHAnsi" w:cs="Times New Roman"/>
          <w:lang w:eastAsia="en-GB"/>
        </w:rPr>
        <w:t>3</w:t>
      </w:r>
      <w:r w:rsidR="001C3B39">
        <w:rPr>
          <w:rFonts w:asciiTheme="majorHAnsi" w:eastAsia="Times New Roman" w:hAnsiTheme="majorHAnsi" w:cs="Times New Roman"/>
          <w:lang w:eastAsia="en-GB"/>
        </w:rPr>
        <w:t>.</w:t>
      </w:r>
      <w:r w:rsidR="003F29DC">
        <w:rPr>
          <w:rFonts w:asciiTheme="majorHAnsi" w:eastAsia="Times New Roman" w:hAnsiTheme="majorHAnsi" w:cs="Times New Roman"/>
          <w:lang w:eastAsia="en-GB"/>
        </w:rPr>
        <w:t>2A</w:t>
      </w:r>
      <w:r w:rsidR="001C3B39">
        <w:rPr>
          <w:rFonts w:asciiTheme="majorHAnsi" w:eastAsia="Times New Roman" w:hAnsiTheme="majorHAnsi" w:cs="Times New Roman"/>
          <w:lang w:eastAsia="en-GB"/>
        </w:rPr>
        <w:t>)</w:t>
      </w:r>
      <w:r>
        <w:rPr>
          <w:rFonts w:asciiTheme="majorHAnsi" w:eastAsia="Times New Roman" w:hAnsiTheme="majorHAnsi" w:cs="Times New Roman"/>
          <w:lang w:eastAsia="en-GB"/>
        </w:rPr>
        <w:t>, so</w:t>
      </w:r>
      <w:r w:rsidR="00FA4924">
        <w:rPr>
          <w:rFonts w:asciiTheme="majorHAnsi" w:eastAsia="Times New Roman" w:hAnsiTheme="majorHAnsi" w:cs="Times New Roman"/>
          <w:lang w:eastAsia="en-GB"/>
        </w:rPr>
        <w:t xml:space="preserve"> the</w:t>
      </w:r>
      <w:r>
        <w:rPr>
          <w:rFonts w:asciiTheme="majorHAnsi" w:eastAsia="Times New Roman" w:hAnsiTheme="majorHAnsi" w:cs="Times New Roman"/>
          <w:lang w:eastAsia="en-GB"/>
        </w:rPr>
        <w:t xml:space="preserve"> BAR domain is able to localize </w:t>
      </w:r>
      <w:r w:rsidR="009F1CBE">
        <w:rPr>
          <w:rFonts w:asciiTheme="majorHAnsi" w:eastAsia="Times New Roman" w:hAnsiTheme="majorHAnsi" w:cs="Times New Roman"/>
          <w:lang w:eastAsia="en-GB"/>
        </w:rPr>
        <w:t>to the plasma membrane</w:t>
      </w:r>
      <w:r w:rsidR="008363AB">
        <w:rPr>
          <w:rFonts w:asciiTheme="majorHAnsi" w:eastAsia="Times New Roman" w:hAnsiTheme="majorHAnsi" w:cs="Times New Roman"/>
          <w:lang w:eastAsia="en-GB"/>
        </w:rPr>
        <w:t xml:space="preserve"> in the absence of the</w:t>
      </w:r>
      <w:r>
        <w:rPr>
          <w:rFonts w:asciiTheme="majorHAnsi" w:eastAsia="Times New Roman" w:hAnsiTheme="majorHAnsi" w:cs="Times New Roman"/>
          <w:lang w:eastAsia="en-GB"/>
        </w:rPr>
        <w:t xml:space="preserve"> SH3 domain</w:t>
      </w:r>
      <w:r w:rsidR="001C3B39">
        <w:rPr>
          <w:rFonts w:asciiTheme="majorHAnsi" w:eastAsia="Times New Roman" w:hAnsiTheme="majorHAnsi" w:cs="Times New Roman"/>
          <w:lang w:eastAsia="en-GB"/>
        </w:rPr>
        <w:t xml:space="preserve">. </w:t>
      </w:r>
      <w:r w:rsidR="00012E8F">
        <w:rPr>
          <w:rFonts w:asciiTheme="majorHAnsi" w:eastAsia="Times New Roman" w:hAnsiTheme="majorHAnsi" w:cs="Times New Roman"/>
          <w:lang w:eastAsia="en-GB"/>
        </w:rPr>
        <w:t>In yeast cells</w:t>
      </w:r>
      <w:r w:rsidR="003F2374">
        <w:rPr>
          <w:rFonts w:asciiTheme="majorHAnsi" w:eastAsia="Times New Roman" w:hAnsiTheme="majorHAnsi" w:cs="Times New Roman"/>
          <w:lang w:eastAsia="en-GB"/>
        </w:rPr>
        <w:t xml:space="preserve"> </w:t>
      </w:r>
      <w:r w:rsidR="001905F6">
        <w:rPr>
          <w:rFonts w:asciiTheme="majorHAnsi" w:eastAsia="Times New Roman" w:hAnsiTheme="majorHAnsi" w:cs="Times New Roman"/>
          <w:lang w:eastAsia="en-GB"/>
        </w:rPr>
        <w:t>expressing</w:t>
      </w:r>
      <w:r w:rsidR="0035611F">
        <w:rPr>
          <w:rFonts w:asciiTheme="majorHAnsi" w:eastAsia="Times New Roman" w:hAnsiTheme="majorHAnsi" w:cs="Times New Roman"/>
          <w:lang w:eastAsia="en-GB"/>
        </w:rPr>
        <w:t xml:space="preserve"> both</w:t>
      </w:r>
      <w:r w:rsidR="001905F6">
        <w:rPr>
          <w:rFonts w:asciiTheme="majorHAnsi" w:eastAsia="Times New Roman" w:hAnsiTheme="majorHAnsi" w:cs="Times New Roman"/>
          <w:lang w:eastAsia="en-GB"/>
        </w:rPr>
        <w:t xml:space="preserve"> BAR-GFP and</w:t>
      </w:r>
      <w:r w:rsidR="003F2374">
        <w:rPr>
          <w:rFonts w:asciiTheme="majorHAnsi" w:eastAsia="Times New Roman" w:hAnsiTheme="majorHAnsi" w:cs="Times New Roman"/>
          <w:lang w:eastAsia="en-GB"/>
        </w:rPr>
        <w:t xml:space="preserve"> Abp1-mCherry, </w:t>
      </w:r>
      <w:r w:rsidR="003971B2">
        <w:rPr>
          <w:rFonts w:asciiTheme="majorHAnsi" w:eastAsia="Times New Roman" w:hAnsiTheme="majorHAnsi" w:cs="Times New Roman"/>
          <w:lang w:eastAsia="en-GB"/>
        </w:rPr>
        <w:t>BAR-</w:t>
      </w:r>
      <w:r w:rsidR="003F2374">
        <w:rPr>
          <w:rFonts w:asciiTheme="majorHAnsi" w:eastAsia="Times New Roman" w:hAnsiTheme="majorHAnsi" w:cs="Times New Roman"/>
          <w:lang w:eastAsia="en-GB"/>
        </w:rPr>
        <w:t>GFP co</w:t>
      </w:r>
      <w:r w:rsidR="00C3400E">
        <w:rPr>
          <w:rFonts w:asciiTheme="majorHAnsi" w:eastAsia="Times New Roman" w:hAnsiTheme="majorHAnsi" w:cs="Times New Roman"/>
          <w:lang w:eastAsia="en-GB"/>
        </w:rPr>
        <w:t>-</w:t>
      </w:r>
      <w:r w:rsidR="003F2374">
        <w:rPr>
          <w:rFonts w:asciiTheme="majorHAnsi" w:eastAsia="Times New Roman" w:hAnsiTheme="majorHAnsi" w:cs="Times New Roman"/>
          <w:lang w:eastAsia="en-GB"/>
        </w:rPr>
        <w:t>localizes with Abp1, indicating that BAR domains are recruited to endocytic patches</w:t>
      </w:r>
      <w:r w:rsidR="003F29DC">
        <w:rPr>
          <w:rFonts w:asciiTheme="majorHAnsi" w:eastAsia="Times New Roman" w:hAnsiTheme="majorHAnsi" w:cs="Times New Roman"/>
          <w:lang w:eastAsia="en-GB"/>
        </w:rPr>
        <w:t xml:space="preserve"> (Fig</w:t>
      </w:r>
      <w:r w:rsidR="00477F50">
        <w:rPr>
          <w:rFonts w:asciiTheme="majorHAnsi" w:eastAsia="Times New Roman" w:hAnsiTheme="majorHAnsi" w:cs="Times New Roman"/>
          <w:lang w:eastAsia="en-GB"/>
        </w:rPr>
        <w:t>3</w:t>
      </w:r>
      <w:r w:rsidR="003F29DC">
        <w:rPr>
          <w:rFonts w:asciiTheme="majorHAnsi" w:eastAsia="Times New Roman" w:hAnsiTheme="majorHAnsi" w:cs="Times New Roman"/>
          <w:lang w:eastAsia="en-GB"/>
        </w:rPr>
        <w:t>.2A, C)</w:t>
      </w:r>
      <w:r w:rsidR="003F2374">
        <w:rPr>
          <w:rFonts w:asciiTheme="majorHAnsi" w:eastAsia="Times New Roman" w:hAnsiTheme="majorHAnsi" w:cs="Times New Roman"/>
          <w:lang w:eastAsia="en-GB"/>
        </w:rPr>
        <w:t xml:space="preserve">. </w:t>
      </w:r>
    </w:p>
    <w:p w14:paraId="16D61D21" w14:textId="77777777" w:rsidR="002413B9" w:rsidRDefault="002413B9" w:rsidP="00DA4C04">
      <w:pPr>
        <w:rPr>
          <w:rFonts w:asciiTheme="majorHAnsi" w:eastAsia="Times New Roman" w:hAnsiTheme="majorHAnsi" w:cs="Times New Roman"/>
          <w:lang w:eastAsia="en-GB"/>
        </w:rPr>
      </w:pPr>
    </w:p>
    <w:p w14:paraId="30FA042E" w14:textId="2E9F381A" w:rsidR="0019044B" w:rsidRDefault="00813735"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I</w:t>
      </w:r>
      <w:r w:rsidR="001C3B39">
        <w:rPr>
          <w:rFonts w:asciiTheme="majorHAnsi" w:eastAsia="Times New Roman" w:hAnsiTheme="majorHAnsi" w:cs="Times New Roman"/>
          <w:lang w:eastAsia="en-GB"/>
        </w:rPr>
        <w:t>n order to test whet</w:t>
      </w:r>
      <w:r w:rsidR="003F2374">
        <w:rPr>
          <w:rFonts w:asciiTheme="majorHAnsi" w:eastAsia="Times New Roman" w:hAnsiTheme="majorHAnsi" w:cs="Times New Roman"/>
          <w:lang w:eastAsia="en-GB"/>
        </w:rPr>
        <w:t>her this localization is due</w:t>
      </w:r>
      <w:r w:rsidR="001C3B39">
        <w:rPr>
          <w:rFonts w:asciiTheme="majorHAnsi" w:eastAsia="Times New Roman" w:hAnsiTheme="majorHAnsi" w:cs="Times New Roman"/>
          <w:lang w:eastAsia="en-GB"/>
        </w:rPr>
        <w:t xml:space="preserve"> </w:t>
      </w:r>
      <w:r w:rsidR="00792219">
        <w:rPr>
          <w:rFonts w:asciiTheme="majorHAnsi" w:eastAsia="Times New Roman" w:hAnsiTheme="majorHAnsi" w:cs="Times New Roman"/>
          <w:lang w:eastAsia="en-GB"/>
        </w:rPr>
        <w:t>to</w:t>
      </w:r>
      <w:r w:rsidR="001C3B39">
        <w:rPr>
          <w:rFonts w:asciiTheme="majorHAnsi" w:eastAsia="Times New Roman" w:hAnsiTheme="majorHAnsi" w:cs="Times New Roman"/>
          <w:lang w:eastAsia="en-GB"/>
        </w:rPr>
        <w:t xml:space="preserve"> me</w:t>
      </w:r>
      <w:r w:rsidR="000467BE">
        <w:rPr>
          <w:rFonts w:asciiTheme="majorHAnsi" w:eastAsia="Times New Roman" w:hAnsiTheme="majorHAnsi" w:cs="Times New Roman"/>
          <w:lang w:eastAsia="en-GB"/>
        </w:rPr>
        <w:t>mbrane curvature, I compare</w:t>
      </w:r>
      <w:r w:rsidR="001467B5">
        <w:rPr>
          <w:rFonts w:asciiTheme="majorHAnsi" w:eastAsia="Times New Roman" w:hAnsiTheme="majorHAnsi" w:cs="Times New Roman"/>
          <w:lang w:eastAsia="en-GB"/>
        </w:rPr>
        <w:t>d</w:t>
      </w:r>
      <w:r w:rsidR="009D7432">
        <w:rPr>
          <w:rFonts w:asciiTheme="majorHAnsi" w:eastAsia="Times New Roman" w:hAnsiTheme="majorHAnsi" w:cs="Times New Roman"/>
          <w:lang w:eastAsia="en-GB"/>
        </w:rPr>
        <w:t xml:space="preserve"> the</w:t>
      </w:r>
      <w:r w:rsidR="003F2374">
        <w:rPr>
          <w:rFonts w:asciiTheme="majorHAnsi" w:eastAsia="Times New Roman" w:hAnsiTheme="majorHAnsi" w:cs="Times New Roman"/>
          <w:lang w:eastAsia="en-GB"/>
        </w:rPr>
        <w:t xml:space="preserve"> </w:t>
      </w:r>
      <w:r w:rsidR="001C3B39">
        <w:rPr>
          <w:rFonts w:asciiTheme="majorHAnsi" w:eastAsia="Times New Roman" w:hAnsiTheme="majorHAnsi" w:cs="Times New Roman"/>
          <w:lang w:eastAsia="en-GB"/>
        </w:rPr>
        <w:t>dynamics</w:t>
      </w:r>
      <w:r w:rsidR="003F2374">
        <w:rPr>
          <w:rFonts w:asciiTheme="majorHAnsi" w:eastAsia="Times New Roman" w:hAnsiTheme="majorHAnsi" w:cs="Times New Roman"/>
          <w:lang w:eastAsia="en-GB"/>
        </w:rPr>
        <w:t xml:space="preserve"> of </w:t>
      </w:r>
      <w:r w:rsidR="000467BE">
        <w:rPr>
          <w:rFonts w:asciiTheme="majorHAnsi" w:eastAsia="Times New Roman" w:hAnsiTheme="majorHAnsi" w:cs="Times New Roman"/>
          <w:lang w:eastAsia="en-GB"/>
        </w:rPr>
        <w:t xml:space="preserve">Rvs167-GFP against </w:t>
      </w:r>
      <w:r w:rsidR="003F2374">
        <w:rPr>
          <w:rFonts w:asciiTheme="majorHAnsi" w:eastAsia="Times New Roman" w:hAnsiTheme="majorHAnsi" w:cs="Times New Roman"/>
          <w:lang w:eastAsia="en-GB"/>
        </w:rPr>
        <w:t>BAR-GFP</w:t>
      </w:r>
      <w:r w:rsidR="001C3B39">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 xml:space="preserve">in </w:t>
      </w:r>
      <w:commentRangeStart w:id="51"/>
      <w:r w:rsidRPr="00AB2147">
        <w:rPr>
          <w:rFonts w:asciiTheme="majorHAnsi" w:eastAsia="Times New Roman" w:hAnsiTheme="majorHAnsi" w:cs="Times New Roman"/>
          <w:i/>
          <w:lang w:eastAsia="en-GB"/>
          <w:rPrChange w:id="52" w:author="Marko" w:date="2018-08-13T19:56:00Z">
            <w:rPr>
              <w:rFonts w:asciiTheme="majorHAnsi" w:eastAsia="Times New Roman" w:hAnsiTheme="majorHAnsi" w:cs="Times New Roman"/>
              <w:lang w:eastAsia="en-GB"/>
            </w:rPr>
          </w:rPrChange>
        </w:rPr>
        <w:t>sla2</w:t>
      </w:r>
      <w:r w:rsidR="00AF21C6" w:rsidRPr="00AB2147">
        <w:rPr>
          <w:rFonts w:asciiTheme="majorHAnsi" w:eastAsia="Times New Roman" w:hAnsiTheme="majorHAnsi" w:cs="Times New Roman"/>
          <w:i/>
          <w:lang w:eastAsia="en-GB"/>
          <w:rPrChange w:id="53" w:author="Marko" w:date="2018-08-13T19:56:00Z">
            <w:rPr>
              <w:rFonts w:asciiTheme="majorHAnsi" w:eastAsia="Times New Roman" w:hAnsiTheme="majorHAnsi" w:cs="Times New Roman"/>
              <w:lang w:eastAsia="en-GB"/>
            </w:rPr>
          </w:rPrChange>
        </w:rPr>
        <w:t>Δ</w:t>
      </w:r>
      <w:commentRangeEnd w:id="51"/>
      <w:r w:rsidR="00AB2147">
        <w:rPr>
          <w:rStyle w:val="CommentReference"/>
        </w:rPr>
        <w:commentReference w:id="51"/>
      </w:r>
      <w:ins w:id="54" w:author="Marko" w:date="2018-08-13T19:56:00Z">
        <w:r w:rsidR="00AB2147">
          <w:rPr>
            <w:rFonts w:asciiTheme="majorHAnsi" w:eastAsia="Times New Roman" w:hAnsiTheme="majorHAnsi" w:cs="Times New Roman"/>
            <w:lang w:eastAsia="en-GB"/>
          </w:rPr>
          <w:t xml:space="preserve"> </w:t>
        </w:r>
      </w:ins>
      <w:r w:rsidR="001C3B39">
        <w:rPr>
          <w:rFonts w:asciiTheme="majorHAnsi" w:eastAsia="Times New Roman" w:hAnsiTheme="majorHAnsi" w:cs="Times New Roman"/>
          <w:lang w:eastAsia="en-GB"/>
        </w:rPr>
        <w:t>cells</w:t>
      </w:r>
      <w:r w:rsidR="003F29DC">
        <w:rPr>
          <w:rFonts w:asciiTheme="majorHAnsi" w:eastAsia="Times New Roman" w:hAnsiTheme="majorHAnsi" w:cs="Times New Roman"/>
          <w:lang w:eastAsia="en-GB"/>
        </w:rPr>
        <w:t xml:space="preserve"> (Fig</w:t>
      </w:r>
      <w:r w:rsidR="00477F50">
        <w:rPr>
          <w:rFonts w:asciiTheme="majorHAnsi" w:eastAsia="Times New Roman" w:hAnsiTheme="majorHAnsi" w:cs="Times New Roman"/>
          <w:lang w:eastAsia="en-GB"/>
        </w:rPr>
        <w:t>3</w:t>
      </w:r>
      <w:r w:rsidR="003F29DC">
        <w:rPr>
          <w:rFonts w:asciiTheme="majorHAnsi" w:eastAsia="Times New Roman" w:hAnsiTheme="majorHAnsi" w:cs="Times New Roman"/>
          <w:lang w:eastAsia="en-GB"/>
        </w:rPr>
        <w:t>.2D-F)</w:t>
      </w:r>
      <w:r>
        <w:rPr>
          <w:rFonts w:asciiTheme="majorHAnsi" w:eastAsia="Times New Roman" w:hAnsiTheme="majorHAnsi" w:cs="Times New Roman"/>
          <w:lang w:eastAsia="en-GB"/>
        </w:rPr>
        <w:t>.</w:t>
      </w:r>
      <w:r w:rsidR="00882052">
        <w:rPr>
          <w:rFonts w:asciiTheme="majorHAnsi" w:eastAsia="Times New Roman" w:hAnsiTheme="majorHAnsi" w:cs="Times New Roman"/>
          <w:lang w:eastAsia="en-GB"/>
        </w:rPr>
        <w:t xml:space="preserve"> Sla2 </w:t>
      </w:r>
      <w:r w:rsidR="00DE7D3B">
        <w:rPr>
          <w:rFonts w:asciiTheme="majorHAnsi" w:eastAsia="Times New Roman" w:hAnsiTheme="majorHAnsi" w:cs="Times New Roman"/>
          <w:lang w:eastAsia="en-GB"/>
        </w:rPr>
        <w:t xml:space="preserve">is a coat protein that acts as a linker between the membrane </w:t>
      </w:r>
      <w:r w:rsidR="00792219">
        <w:rPr>
          <w:rFonts w:asciiTheme="majorHAnsi" w:eastAsia="Times New Roman" w:hAnsiTheme="majorHAnsi" w:cs="Times New Roman"/>
          <w:lang w:eastAsia="en-GB"/>
        </w:rPr>
        <w:t xml:space="preserve">and actin cytoskeleton. It binds membrane </w:t>
      </w:r>
      <w:r w:rsidR="00477F50">
        <w:rPr>
          <w:rFonts w:asciiTheme="majorHAnsi" w:eastAsia="Times New Roman" w:hAnsiTheme="majorHAnsi" w:cs="Times New Roman"/>
          <w:lang w:eastAsia="en-GB"/>
        </w:rPr>
        <w:t xml:space="preserve">via its N-terminal ANTH domain </w:t>
      </w:r>
      <w:r w:rsidR="00792219">
        <w:rPr>
          <w:rFonts w:asciiTheme="majorHAnsi" w:eastAsia="Times New Roman" w:hAnsiTheme="majorHAnsi" w:cs="Times New Roman"/>
          <w:lang w:eastAsia="en-GB"/>
        </w:rPr>
        <w:t>and actin</w:t>
      </w:r>
      <w:r w:rsidR="009F1CBE">
        <w:rPr>
          <w:rFonts w:asciiTheme="majorHAnsi" w:eastAsia="Times New Roman" w:hAnsiTheme="majorHAnsi" w:cs="Times New Roman"/>
          <w:lang w:eastAsia="en-GB"/>
        </w:rPr>
        <w:t xml:space="preserve"> by </w:t>
      </w:r>
      <w:r w:rsidR="00792219">
        <w:rPr>
          <w:rFonts w:asciiTheme="majorHAnsi" w:eastAsia="Times New Roman" w:hAnsiTheme="majorHAnsi" w:cs="Times New Roman"/>
          <w:lang w:eastAsia="en-GB"/>
        </w:rPr>
        <w:t xml:space="preserve">the </w:t>
      </w:r>
      <w:r w:rsidR="009F1CBE">
        <w:rPr>
          <w:rFonts w:asciiTheme="majorHAnsi" w:eastAsia="Times New Roman" w:hAnsiTheme="majorHAnsi" w:cs="Times New Roman"/>
          <w:lang w:eastAsia="en-GB"/>
        </w:rPr>
        <w:t>C-terminal THATCH domain. This</w:t>
      </w:r>
      <w:r w:rsidR="00DE7D3B">
        <w:rPr>
          <w:rFonts w:asciiTheme="majorHAnsi" w:eastAsia="Times New Roman" w:hAnsiTheme="majorHAnsi" w:cs="Times New Roman"/>
          <w:lang w:eastAsia="en-GB"/>
        </w:rPr>
        <w:t xml:space="preserve"> allows forces generated </w:t>
      </w:r>
      <w:r w:rsidR="00EC7BF9">
        <w:rPr>
          <w:rFonts w:asciiTheme="majorHAnsi" w:eastAsia="Times New Roman" w:hAnsiTheme="majorHAnsi" w:cs="Times New Roman"/>
          <w:lang w:eastAsia="en-GB"/>
        </w:rPr>
        <w:t>by</w:t>
      </w:r>
      <w:r w:rsidR="00DE7D3B">
        <w:rPr>
          <w:rFonts w:asciiTheme="majorHAnsi" w:eastAsia="Times New Roman" w:hAnsiTheme="majorHAnsi" w:cs="Times New Roman"/>
          <w:lang w:eastAsia="en-GB"/>
        </w:rPr>
        <w:t xml:space="preserve"> the </w:t>
      </w:r>
      <w:proofErr w:type="spellStart"/>
      <w:r w:rsidR="00DE7D3B">
        <w:rPr>
          <w:rFonts w:asciiTheme="majorHAnsi" w:eastAsia="Times New Roman" w:hAnsiTheme="majorHAnsi" w:cs="Times New Roman"/>
          <w:lang w:eastAsia="en-GB"/>
        </w:rPr>
        <w:t>actin</w:t>
      </w:r>
      <w:proofErr w:type="spellEnd"/>
      <w:r w:rsidR="00DE7D3B">
        <w:rPr>
          <w:rFonts w:asciiTheme="majorHAnsi" w:eastAsia="Times New Roman" w:hAnsiTheme="majorHAnsi" w:cs="Times New Roman"/>
          <w:lang w:eastAsia="en-GB"/>
        </w:rPr>
        <w:t xml:space="preserve"> network to be transmitted to the membrane</w:t>
      </w:r>
      <w:r w:rsidR="00315579">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ADDIN CSL_CITATION {"citationItems":[{"id":"ITEM-1","itemData":{"DOI":"10.1073/pnas.1207011109","ISSN":"1091-6490","PMID":"22927393","abstract":"Dynamic actin filaments are a crucial component of clathrin-mediated endocytosis when endocytic proteins cannot supply enough energy for vesicle budding. Actin cytoskeleton is thought to provide force for membrane invagination or vesicle scission, but how this force is transmitted to the plasma membrane is not understood. Here we describe the molecular mechanism of plasma membrane-actin cytoskeleton coupling mediated by cooperative action of epsin Ent1 and the HIP1R homolog Sla2 in yeast Saccharomyces cerevisiae. Sla2 anchors Ent1 to a stable endocytic coat by an unforeseen interaction between Sla2's ANTH and Ent1's ENTH lipid-binding domains. The ANTH and ENTH domains bind each other in a ligand-dependent manner to provide critical anchoring of both proteins to the membrane. The C-terminal parts of Ent1 and Sla2 bind redundantly to actin filaments via a previously unknown phospho-regulated actin-binding domain in Ent1 and the THATCH domain in Sla2. By the synergistic binding to the membrane and redundant interaction with actin, Ent1 and Sla2 form an essential molecular linker that transmits the force generated by the actin cytoskeleton to the plasma membrane, leading to membrane invagination and vesicle budding.","author":[{"dropping-particle":"","family":"Skruzny","given":"Michal","non-dropping-particle":"","parse-names":false,"suffix":""},{"dropping-particle":"","family":"Brach","given":"Thorsten","non-dropping-particle":"","parse-names":false,"suffix":""},{"dropping-particle":"","family":"Ciuffa","given":"Rodolfo","non-dropping-particle":"","parse-names":false,"suffix":""},{"dropping-particle":"","family":"Rybina","given":"Sofia","non-dropping-particle":"","parse-names":false,"suffix":""},{"dropping-particle":"","family":"Wachsmuth","given":"Malte","non-dropping-particle":"","parse-names":false,"suffix":""},{"dropping-particle":"","family":"Kaksonen","given":"Marko","non-dropping-particle":"","parse-names":false,"suffix":""}],"container-title":"Proceedings of the National Academy of Sciences of the United States of America","id":"ITEM-1","issue":"38","issued":{"date-parts":[["2012","9","18"]]},"page":"E2533-42","publisher":"National Academy of Sciences","title":"Molecular basis for coupling the plasma membrane to the actin cytoskeleton during clathrin-mediated endocytosis.","type":"article-journal","volume":"109"},"uris":["http://www.mendeley.com/documents/?uuid=ed3b390b-ce6e-3701-aeca-358f8af5d1d2"]}],"mendeley":{"formattedCitation":"&lt;sup&gt;16&lt;/sup&gt;","plainTextFormattedCitation":"16","previouslyFormattedCitation":"&lt;sup&gt;16&lt;/sup&gt;"},"properties":{"noteIndex":0},"schema":"https://github.com/citation-style-language/schema/raw/master/csl-citation.json"}</w:instrText>
      </w:r>
      <w:r w:rsidR="00315579">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16</w:t>
      </w:r>
      <w:r w:rsidR="00315579">
        <w:rPr>
          <w:rFonts w:asciiTheme="majorHAnsi" w:eastAsia="Times New Roman" w:hAnsiTheme="majorHAnsi" w:cs="Times New Roman"/>
          <w:lang w:eastAsia="en-GB"/>
        </w:rPr>
        <w:fldChar w:fldCharType="end"/>
      </w:r>
      <w:r w:rsidR="00DE7D3B">
        <w:rPr>
          <w:rFonts w:asciiTheme="majorHAnsi" w:eastAsia="Times New Roman" w:hAnsiTheme="majorHAnsi" w:cs="Times New Roman"/>
          <w:lang w:eastAsia="en-GB"/>
        </w:rPr>
        <w:t xml:space="preserve">. In </w:t>
      </w:r>
      <w:r w:rsidR="00DE7D3B" w:rsidRPr="006D20A9">
        <w:rPr>
          <w:rFonts w:asciiTheme="majorHAnsi" w:eastAsia="Times New Roman" w:hAnsiTheme="majorHAnsi" w:cs="Times New Roman"/>
          <w:i/>
          <w:lang w:eastAsia="en-GB"/>
          <w:rPrChange w:id="55" w:author="Marko" w:date="2018-08-13T19:56:00Z">
            <w:rPr>
              <w:rFonts w:asciiTheme="majorHAnsi" w:eastAsia="Times New Roman" w:hAnsiTheme="majorHAnsi" w:cs="Times New Roman"/>
              <w:lang w:eastAsia="en-GB"/>
            </w:rPr>
          </w:rPrChange>
        </w:rPr>
        <w:t>sla2</w:t>
      </w:r>
      <w:r w:rsidR="00AF21C6" w:rsidRPr="006D20A9">
        <w:rPr>
          <w:rFonts w:asciiTheme="majorHAnsi" w:eastAsia="Times New Roman" w:hAnsiTheme="majorHAnsi" w:cs="Times New Roman"/>
          <w:i/>
          <w:lang w:eastAsia="en-GB"/>
          <w:rPrChange w:id="56" w:author="Marko" w:date="2018-08-13T19:56:00Z">
            <w:rPr>
              <w:rFonts w:asciiTheme="majorHAnsi" w:eastAsia="Times New Roman" w:hAnsiTheme="majorHAnsi" w:cs="Times New Roman"/>
              <w:lang w:eastAsia="en-GB"/>
            </w:rPr>
          </w:rPrChange>
        </w:rPr>
        <w:t>Δ</w:t>
      </w:r>
      <w:r w:rsidR="00D57D9D">
        <w:rPr>
          <w:rFonts w:asciiTheme="majorHAnsi" w:eastAsia="Times New Roman" w:hAnsiTheme="majorHAnsi" w:cs="Times New Roman"/>
          <w:lang w:eastAsia="en-GB"/>
        </w:rPr>
        <w:t xml:space="preserve"> </w:t>
      </w:r>
      <w:r w:rsidR="00DE7D3B">
        <w:rPr>
          <w:rFonts w:asciiTheme="majorHAnsi" w:eastAsia="Times New Roman" w:hAnsiTheme="majorHAnsi" w:cs="Times New Roman"/>
          <w:lang w:eastAsia="en-GB"/>
        </w:rPr>
        <w:t>cells, rather tha</w:t>
      </w:r>
      <w:r w:rsidR="00D7243C">
        <w:rPr>
          <w:rFonts w:asciiTheme="majorHAnsi" w:eastAsia="Times New Roman" w:hAnsiTheme="majorHAnsi" w:cs="Times New Roman"/>
          <w:lang w:eastAsia="en-GB"/>
        </w:rPr>
        <w:t>n cortical actin patches</w:t>
      </w:r>
      <w:r w:rsidR="00EC7BF9">
        <w:rPr>
          <w:rFonts w:asciiTheme="majorHAnsi" w:eastAsia="Times New Roman" w:hAnsiTheme="majorHAnsi" w:cs="Times New Roman"/>
          <w:lang w:eastAsia="en-GB"/>
        </w:rPr>
        <w:t xml:space="preserve"> that </w:t>
      </w:r>
      <w:ins w:id="57" w:author="Marko" w:date="2018-08-13T19:57:00Z">
        <w:r w:rsidR="006D20A9">
          <w:rPr>
            <w:rFonts w:asciiTheme="majorHAnsi" w:eastAsia="Times New Roman" w:hAnsiTheme="majorHAnsi" w:cs="Times New Roman"/>
            <w:lang w:eastAsia="en-GB"/>
          </w:rPr>
          <w:t xml:space="preserve">transiently </w:t>
        </w:r>
      </w:ins>
      <w:r w:rsidR="00EC7BF9">
        <w:rPr>
          <w:rFonts w:asciiTheme="majorHAnsi" w:eastAsia="Times New Roman" w:hAnsiTheme="majorHAnsi" w:cs="Times New Roman"/>
          <w:lang w:eastAsia="en-GB"/>
        </w:rPr>
        <w:t xml:space="preserve">co-localize </w:t>
      </w:r>
      <w:del w:id="58" w:author="Marko" w:date="2018-08-13T19:57:00Z">
        <w:r w:rsidR="00EC7BF9" w:rsidDel="006D20A9">
          <w:rPr>
            <w:rFonts w:asciiTheme="majorHAnsi" w:eastAsia="Times New Roman" w:hAnsiTheme="majorHAnsi" w:cs="Times New Roman"/>
            <w:lang w:eastAsia="en-GB"/>
          </w:rPr>
          <w:delText xml:space="preserve">to </w:delText>
        </w:r>
      </w:del>
      <w:ins w:id="59" w:author="Marko" w:date="2018-08-13T19:57:00Z">
        <w:r w:rsidR="006D20A9">
          <w:rPr>
            <w:rFonts w:asciiTheme="majorHAnsi" w:eastAsia="Times New Roman" w:hAnsiTheme="majorHAnsi" w:cs="Times New Roman"/>
            <w:lang w:eastAsia="en-GB"/>
          </w:rPr>
          <w:t xml:space="preserve">with </w:t>
        </w:r>
      </w:ins>
      <w:r w:rsidR="00EC7BF9">
        <w:rPr>
          <w:rFonts w:asciiTheme="majorHAnsi" w:eastAsia="Times New Roman" w:hAnsiTheme="majorHAnsi" w:cs="Times New Roman"/>
          <w:lang w:eastAsia="en-GB"/>
        </w:rPr>
        <w:t xml:space="preserve">endocytic </w:t>
      </w:r>
      <w:ins w:id="60" w:author="Marko" w:date="2018-08-13T19:57:00Z">
        <w:r w:rsidR="006D20A9">
          <w:rPr>
            <w:rFonts w:asciiTheme="majorHAnsi" w:eastAsia="Times New Roman" w:hAnsiTheme="majorHAnsi" w:cs="Times New Roman"/>
            <w:lang w:eastAsia="en-GB"/>
          </w:rPr>
          <w:t xml:space="preserve">coat </w:t>
        </w:r>
      </w:ins>
      <w:r w:rsidR="00EC7BF9">
        <w:rPr>
          <w:rFonts w:asciiTheme="majorHAnsi" w:eastAsia="Times New Roman" w:hAnsiTheme="majorHAnsi" w:cs="Times New Roman"/>
          <w:lang w:eastAsia="en-GB"/>
        </w:rPr>
        <w:t>proteins</w:t>
      </w:r>
      <w:r w:rsidR="00D7243C">
        <w:rPr>
          <w:rFonts w:asciiTheme="majorHAnsi" w:eastAsia="Times New Roman" w:hAnsiTheme="majorHAnsi" w:cs="Times New Roman"/>
          <w:lang w:eastAsia="en-GB"/>
        </w:rPr>
        <w:t>, an “uncoupling phenotype” is observed</w:t>
      </w:r>
      <w:r w:rsidR="00B8251E">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ADDIN CSL_CITATION {"citationItems":[{"id":"ITEM-1","itemData":{"ISSN":"0092-8674","abstract":"In budding yeast, many proteins involved in endocytic internalization, including adaptors and actin cytoskeletal proteins, are localized to cortical patches of differing protein composition. Using multicolor real-time fluorescence microscopy and particle tracking algorithms, we define an early endocytic pathway wherein an invariant sequence of changes in cortical patch protein composition correlates with changes in patch motility. Three Arp2/3 activators each showed a distinct behavior, suggesting distinct patch-related endocytic functions. Actin polymerization occurs late in the endocytic pathway and is required both for endocytic internalization and for patch disassembly. In cells lacking the highly conserved endocytic protein Sla2p, patch motility was arrested and actin comet tails associated with endocytic patch complexes. Fluorescence recovery after photobleaching of the actin comet tails revealed that endocytic complexes are nucleation sites for rapid actin polymerization. Attention is now focused on the mechanisms by which the order and timing of events in this endocytic pathway are achieved.","author":[{"dropping-particle":"","family":"Kaksonen","given":"Marko","non-dropping-particle":"","parse-names":false,"suffix":""},{"dropping-particle":"","family":"Sun","given":"Yidi","non-dropping-particle":"","parse-names":false,"suffix":""},{"dropping-particle":"","family":"Drubin","given":"David G.","non-dropping-particle":"","parse-names":false,"suffix":""}],"container-title":"Cell","id":"ITEM-1","issue":"4","issued":{"date-parts":[["2003","11"]]},"language":"ENG","page":"475-487","title":"A pathway for association of receptors, adaptors, and actin during endocytic internalization","type":"article-journal","volume":"115"},"uris":["http://www.mendeley.com/documents/?uuid=79fdc3c5-60e5-485e-a297-e96dad7c2924"]},{"id":"ITEM-2","itemData":{"DOI":"10.1073/pnas.1207011109","ISSN":"1091-6490","PMID":"22927393","abstract":"Dynamic actin filaments are a crucial component of clathrin-mediated endocytosis when endocytic proteins cannot supply enough energy for vesicle budding. Actin cytoskeleton is thought to provide force for membrane invagination or vesicle scission, but how this force is transmitted to the plasma membrane is not understood. Here we describe the molecular mechanism of plasma membrane-actin cytoskeleton coupling mediated by cooperative action of epsin Ent1 and the HIP1R homolog Sla2 in yeast Saccharomyces cerevisiae. Sla2 anchors Ent1 to a stable endocytic coat by an unforeseen interaction between Sla2's ANTH and Ent1's ENTH lipid-binding domains. The ANTH and ENTH domains bind each other in a ligand-dependent manner to provide critical anchoring of both proteins to the membrane. The C-terminal parts of Ent1 and Sla2 bind redundantly to actin filaments via a previously unknown phospho-regulated actin-binding domain in Ent1 and the THATCH domain in Sla2. By the synergistic binding to the membrane and redundant interaction with actin, Ent1 and Sla2 form an essential molecular linker that transmits the force generated by the actin cytoskeleton to the plasma membrane, leading to membrane invagination and vesicle budding.","author":[{"dropping-particle":"","family":"Skruzny","given":"Michal","non-dropping-particle":"","parse-names":false,"suffix":""},{"dropping-particle":"","family":"Brach","given":"Thorsten","non-dropping-particle":"","parse-names":false,"suffix":""},{"dropping-particle":"","family":"Ciuffa","given":"Rodolfo","non-dropping-particle":"","parse-names":false,"suffix":""},{"dropping-particle":"","family":"Rybina","given":"Sofia","non-dropping-particle":"","parse-names":false,"suffix":""},{"dropping-particle":"","family":"Wachsmuth","given":"Malte","non-dropping-particle":"","parse-names":false,"suffix":""},{"dropping-particle":"","family":"Kaksonen","given":"Marko","non-dropping-particle":"","parse-names":false,"suffix":""}],"container-title":"Proceedings of the National Academy of Sciences of the United States of America","id":"ITEM-2","issue":"38","issued":{"date-parts":[["2012","9","18"]]},"page":"E2533-42","publisher":"National Academy of Sciences","title":"Molecular basis for coupling the plasma membrane to the actin cytoskeleton during clathrin-mediated endocytosis.","type":"article-journal","volume":"109"},"uris":["http://www.mendeley.com/documents/?uuid=ed3b390b-ce6e-3701-aeca-358f8af5d1d2"]}],"mendeley":{"formattedCitation":"&lt;sup&gt;16,17&lt;/sup&gt;","plainTextFormattedCitation":"16,17","previouslyFormattedCitation":"&lt;sup&gt;16,17&lt;/sup&gt;"},"properties":{"noteIndex":0},"schema":"https://github.com/citation-style-language/schema/raw/master/csl-citation.json"}</w:instrText>
      </w:r>
      <w:r w:rsidR="00B8251E">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16,17</w:t>
      </w:r>
      <w:r w:rsidR="00B8251E">
        <w:rPr>
          <w:rFonts w:asciiTheme="majorHAnsi" w:eastAsia="Times New Roman" w:hAnsiTheme="majorHAnsi" w:cs="Times New Roman"/>
          <w:lang w:eastAsia="en-GB"/>
        </w:rPr>
        <w:fldChar w:fldCharType="end"/>
      </w:r>
      <w:r w:rsidR="00D7243C">
        <w:rPr>
          <w:rFonts w:asciiTheme="majorHAnsi" w:eastAsia="Times New Roman" w:hAnsiTheme="majorHAnsi" w:cs="Times New Roman"/>
          <w:lang w:eastAsia="en-GB"/>
        </w:rPr>
        <w:t>. Although endocytic coats are formed, actin is polymerized continuously at these sites, the membrane is not pulled inwards,</w:t>
      </w:r>
      <w:r w:rsidR="00477F50">
        <w:rPr>
          <w:rFonts w:asciiTheme="majorHAnsi" w:eastAsia="Times New Roman" w:hAnsiTheme="majorHAnsi" w:cs="Times New Roman"/>
          <w:lang w:eastAsia="en-GB"/>
        </w:rPr>
        <w:t xml:space="preserve"> and</w:t>
      </w:r>
      <w:r w:rsidR="00D7243C">
        <w:rPr>
          <w:rFonts w:asciiTheme="majorHAnsi" w:eastAsia="Times New Roman" w:hAnsiTheme="majorHAnsi" w:cs="Times New Roman"/>
          <w:lang w:eastAsia="en-GB"/>
        </w:rPr>
        <w:t xml:space="preserve"> vesicles are not formed</w:t>
      </w:r>
      <w:r w:rsidR="00B77454">
        <w:rPr>
          <w:rFonts w:asciiTheme="majorHAnsi" w:eastAsia="Times New Roman" w:hAnsiTheme="majorHAnsi" w:cs="Times New Roman"/>
          <w:lang w:eastAsia="en-GB"/>
        </w:rPr>
        <w:t>. F</w:t>
      </w:r>
      <w:r w:rsidR="00B8251E">
        <w:rPr>
          <w:rFonts w:asciiTheme="majorHAnsi" w:eastAsia="Times New Roman" w:hAnsiTheme="majorHAnsi" w:cs="Times New Roman"/>
          <w:lang w:eastAsia="en-GB"/>
        </w:rPr>
        <w:t xml:space="preserve">orces generated by the </w:t>
      </w:r>
      <w:proofErr w:type="spellStart"/>
      <w:r w:rsidR="00B8251E">
        <w:rPr>
          <w:rFonts w:asciiTheme="majorHAnsi" w:eastAsia="Times New Roman" w:hAnsiTheme="majorHAnsi" w:cs="Times New Roman"/>
          <w:lang w:eastAsia="en-GB"/>
        </w:rPr>
        <w:t>actin</w:t>
      </w:r>
      <w:proofErr w:type="spellEnd"/>
      <w:r w:rsidR="00B8251E">
        <w:rPr>
          <w:rFonts w:asciiTheme="majorHAnsi" w:eastAsia="Times New Roman" w:hAnsiTheme="majorHAnsi" w:cs="Times New Roman"/>
          <w:lang w:eastAsia="en-GB"/>
        </w:rPr>
        <w:t xml:space="preserve"> network are not transmitted to the membrane</w:t>
      </w:r>
      <w:ins w:id="61" w:author="Marko" w:date="2018-08-13T19:58:00Z">
        <w:r w:rsidR="00770191">
          <w:rPr>
            <w:rFonts w:asciiTheme="majorHAnsi" w:eastAsia="Times New Roman" w:hAnsiTheme="majorHAnsi" w:cs="Times New Roman"/>
            <w:lang w:eastAsia="en-GB"/>
          </w:rPr>
          <w:t xml:space="preserve"> and the membrane is not </w:t>
        </w:r>
        <w:proofErr w:type="gramStart"/>
        <w:r w:rsidR="00770191">
          <w:rPr>
            <w:rFonts w:asciiTheme="majorHAnsi" w:eastAsia="Times New Roman" w:hAnsiTheme="majorHAnsi" w:cs="Times New Roman"/>
            <w:lang w:eastAsia="en-GB"/>
          </w:rPr>
          <w:t>curved</w:t>
        </w:r>
      </w:ins>
      <w:ins w:id="62" w:author="Marko" w:date="2018-08-13T19:57:00Z">
        <w:r w:rsidR="00770191">
          <w:rPr>
            <w:rFonts w:asciiTheme="majorHAnsi" w:eastAsia="Times New Roman" w:hAnsiTheme="majorHAnsi" w:cs="Times New Roman"/>
            <w:lang w:eastAsia="en-GB"/>
          </w:rPr>
          <w:t xml:space="preserve"> </w:t>
        </w:r>
      </w:ins>
      <w:r w:rsidR="002E329F">
        <w:rPr>
          <w:rFonts w:asciiTheme="majorHAnsi" w:eastAsia="Times New Roman" w:hAnsiTheme="majorHAnsi" w:cs="Times New Roman"/>
          <w:lang w:eastAsia="en-GB"/>
        </w:rPr>
        <w:t xml:space="preserve"> </w:t>
      </w:r>
      <w:r w:rsidR="00277E6B">
        <w:rPr>
          <w:rFonts w:asciiTheme="majorHAnsi" w:eastAsia="Times New Roman" w:hAnsiTheme="majorHAnsi" w:cs="Times New Roman"/>
          <w:lang w:eastAsia="en-GB"/>
        </w:rPr>
        <w:t>(</w:t>
      </w:r>
      <w:proofErr w:type="gramEnd"/>
      <w:r w:rsidR="00277E6B">
        <w:rPr>
          <w:rFonts w:asciiTheme="majorHAnsi" w:eastAsia="Times New Roman" w:hAnsiTheme="majorHAnsi" w:cs="Times New Roman"/>
          <w:lang w:eastAsia="en-GB"/>
        </w:rPr>
        <w:t>Fig.2.</w:t>
      </w:r>
      <w:r w:rsidR="003F29DC">
        <w:rPr>
          <w:rFonts w:asciiTheme="majorHAnsi" w:eastAsia="Times New Roman" w:hAnsiTheme="majorHAnsi" w:cs="Times New Roman"/>
          <w:lang w:eastAsia="en-GB"/>
        </w:rPr>
        <w:t>2E</w:t>
      </w:r>
      <w:r w:rsidR="00277E6B">
        <w:rPr>
          <w:rFonts w:asciiTheme="majorHAnsi" w:eastAsia="Times New Roman" w:hAnsiTheme="majorHAnsi" w:cs="Times New Roman"/>
          <w:lang w:eastAsia="en-GB"/>
        </w:rPr>
        <w:t>).</w:t>
      </w:r>
    </w:p>
    <w:p w14:paraId="480C8F3F" w14:textId="77777777" w:rsidR="00315579" w:rsidRDefault="00315579" w:rsidP="00DA4C04">
      <w:pPr>
        <w:rPr>
          <w:rFonts w:asciiTheme="majorHAnsi" w:eastAsia="Times New Roman" w:hAnsiTheme="majorHAnsi" w:cs="Times New Roman"/>
          <w:lang w:eastAsia="en-GB"/>
        </w:rPr>
      </w:pPr>
    </w:p>
    <w:p w14:paraId="24E03C4E" w14:textId="119E98D0" w:rsidR="00315579" w:rsidRDefault="00315579"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 </w:t>
      </w:r>
      <w:r w:rsidRPr="003B6AD2">
        <w:rPr>
          <w:rFonts w:asciiTheme="majorHAnsi" w:eastAsia="Times New Roman" w:hAnsiTheme="majorHAnsi" w:cs="Times New Roman"/>
          <w:i/>
          <w:lang w:eastAsia="en-GB"/>
          <w:rPrChange w:id="63" w:author="Marko" w:date="2018-08-13T19:58:00Z">
            <w:rPr>
              <w:rFonts w:asciiTheme="majorHAnsi" w:eastAsia="Times New Roman" w:hAnsiTheme="majorHAnsi" w:cs="Times New Roman"/>
              <w:lang w:eastAsia="en-GB"/>
            </w:rPr>
          </w:rPrChange>
        </w:rPr>
        <w:t>sla2</w:t>
      </w:r>
      <w:r w:rsidR="00AF21C6" w:rsidRPr="003B6AD2">
        <w:rPr>
          <w:rFonts w:asciiTheme="majorHAnsi" w:eastAsia="Times New Roman" w:hAnsiTheme="majorHAnsi" w:cs="Times New Roman"/>
          <w:i/>
          <w:lang w:eastAsia="en-GB"/>
          <w:rPrChange w:id="64" w:author="Marko" w:date="2018-08-13T19:58:00Z">
            <w:rPr>
              <w:rFonts w:asciiTheme="majorHAnsi" w:eastAsia="Times New Roman" w:hAnsiTheme="majorHAnsi" w:cs="Times New Roman"/>
              <w:lang w:eastAsia="en-GB"/>
            </w:rPr>
          </w:rPrChange>
        </w:rPr>
        <w:t>Δ</w:t>
      </w:r>
      <w:ins w:id="65" w:author="Marko" w:date="2018-08-13T19:58:00Z">
        <w:r w:rsidR="003B6AD2">
          <w:rPr>
            <w:rFonts w:asciiTheme="majorHAnsi" w:eastAsia="Times New Roman" w:hAnsiTheme="majorHAnsi" w:cs="Times New Roman"/>
            <w:lang w:eastAsia="en-GB"/>
          </w:rPr>
          <w:t xml:space="preserve"> </w:t>
        </w:r>
      </w:ins>
      <w:r>
        <w:rPr>
          <w:rFonts w:asciiTheme="majorHAnsi" w:eastAsia="Times New Roman" w:hAnsiTheme="majorHAnsi" w:cs="Times New Roman"/>
          <w:lang w:eastAsia="en-GB"/>
        </w:rPr>
        <w:t xml:space="preserve">cells, </w:t>
      </w:r>
      <w:r w:rsidR="000467BE">
        <w:rPr>
          <w:rFonts w:asciiTheme="majorHAnsi" w:eastAsia="Times New Roman" w:hAnsiTheme="majorHAnsi" w:cs="Times New Roman"/>
          <w:lang w:eastAsia="en-GB"/>
        </w:rPr>
        <w:t>Rvs167</w:t>
      </w:r>
      <w:r w:rsidR="00A15F28">
        <w:rPr>
          <w:rFonts w:asciiTheme="majorHAnsi" w:eastAsia="Times New Roman" w:hAnsiTheme="majorHAnsi" w:cs="Times New Roman"/>
          <w:lang w:eastAsia="en-GB"/>
        </w:rPr>
        <w:t>-GFP</w:t>
      </w:r>
      <w:r w:rsidR="00671896">
        <w:rPr>
          <w:rFonts w:asciiTheme="majorHAnsi" w:eastAsia="Times New Roman" w:hAnsiTheme="majorHAnsi" w:cs="Times New Roman"/>
          <w:lang w:eastAsia="en-GB"/>
        </w:rPr>
        <w:t xml:space="preserve"> </w:t>
      </w:r>
      <w:r w:rsidR="00C856A2">
        <w:rPr>
          <w:rFonts w:asciiTheme="majorHAnsi" w:eastAsia="Times New Roman" w:hAnsiTheme="majorHAnsi" w:cs="Times New Roman"/>
          <w:lang w:eastAsia="en-GB"/>
        </w:rPr>
        <w:t>is</w:t>
      </w:r>
      <w:r w:rsidR="00671896">
        <w:rPr>
          <w:rFonts w:asciiTheme="majorHAnsi" w:eastAsia="Times New Roman" w:hAnsiTheme="majorHAnsi" w:cs="Times New Roman"/>
          <w:lang w:eastAsia="en-GB"/>
        </w:rPr>
        <w:softHyphen/>
      </w:r>
      <w:r w:rsidR="00B35292">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recruited to the plasma membrane</w:t>
      </w:r>
      <w:r w:rsidR="00037B32">
        <w:rPr>
          <w:rFonts w:asciiTheme="majorHAnsi" w:eastAsia="Times New Roman" w:hAnsiTheme="majorHAnsi" w:cs="Times New Roman"/>
          <w:lang w:eastAsia="en-GB"/>
        </w:rPr>
        <w:t xml:space="preserve"> (Fig.2.</w:t>
      </w:r>
      <w:r w:rsidR="003F29DC">
        <w:rPr>
          <w:rFonts w:asciiTheme="majorHAnsi" w:eastAsia="Times New Roman" w:hAnsiTheme="majorHAnsi" w:cs="Times New Roman"/>
          <w:lang w:eastAsia="en-GB"/>
        </w:rPr>
        <w:t>2</w:t>
      </w:r>
      <w:proofErr w:type="gramStart"/>
      <w:r w:rsidR="003F29DC">
        <w:rPr>
          <w:rFonts w:asciiTheme="majorHAnsi" w:eastAsia="Times New Roman" w:hAnsiTheme="majorHAnsi" w:cs="Times New Roman"/>
          <w:lang w:eastAsia="en-GB"/>
        </w:rPr>
        <w:t>D,F</w:t>
      </w:r>
      <w:proofErr w:type="gramEnd"/>
      <w:r w:rsidR="00037B32">
        <w:rPr>
          <w:rFonts w:asciiTheme="majorHAnsi" w:eastAsia="Times New Roman" w:hAnsiTheme="majorHAnsi" w:cs="Times New Roman"/>
          <w:lang w:eastAsia="en-GB"/>
        </w:rPr>
        <w:t>)</w:t>
      </w:r>
      <w:r w:rsidR="003F29DC">
        <w:rPr>
          <w:rFonts w:asciiTheme="majorHAnsi" w:eastAsia="Times New Roman" w:hAnsiTheme="majorHAnsi" w:cs="Times New Roman"/>
          <w:lang w:eastAsia="en-GB"/>
        </w:rPr>
        <w:t>, together with</w:t>
      </w:r>
      <w:r w:rsidR="00863942">
        <w:rPr>
          <w:rFonts w:asciiTheme="majorHAnsi" w:eastAsia="Times New Roman" w:hAnsiTheme="majorHAnsi" w:cs="Times New Roman"/>
          <w:lang w:eastAsia="en-GB"/>
        </w:rPr>
        <w:t xml:space="preserve"> Abp</w:t>
      </w:r>
      <w:r w:rsidR="00946D27">
        <w:rPr>
          <w:rFonts w:asciiTheme="majorHAnsi" w:eastAsia="Times New Roman" w:hAnsiTheme="majorHAnsi" w:cs="Times New Roman"/>
          <w:lang w:eastAsia="en-GB"/>
        </w:rPr>
        <w:t>1</w:t>
      </w:r>
      <w:r w:rsidR="003F29DC">
        <w:rPr>
          <w:rFonts w:asciiTheme="majorHAnsi" w:eastAsia="Times New Roman" w:hAnsiTheme="majorHAnsi" w:cs="Times New Roman"/>
          <w:lang w:eastAsia="en-GB"/>
        </w:rPr>
        <w:t>. Some Rvs167</w:t>
      </w:r>
      <w:r w:rsidR="00A15F28">
        <w:rPr>
          <w:rFonts w:asciiTheme="majorHAnsi" w:eastAsia="Times New Roman" w:hAnsiTheme="majorHAnsi" w:cs="Times New Roman"/>
          <w:lang w:eastAsia="en-GB"/>
        </w:rPr>
        <w:t>-GFP</w:t>
      </w:r>
      <w:r w:rsidR="003F29DC">
        <w:rPr>
          <w:rFonts w:asciiTheme="majorHAnsi" w:eastAsia="Times New Roman" w:hAnsiTheme="majorHAnsi" w:cs="Times New Roman"/>
          <w:lang w:eastAsia="en-GB"/>
        </w:rPr>
        <w:t xml:space="preserve"> patches persist at the plasma membrane, while m</w:t>
      </w:r>
      <w:r w:rsidR="0091165C">
        <w:rPr>
          <w:rFonts w:asciiTheme="majorHAnsi" w:eastAsia="Times New Roman" w:hAnsiTheme="majorHAnsi" w:cs="Times New Roman"/>
          <w:lang w:eastAsia="en-GB"/>
        </w:rPr>
        <w:t>any</w:t>
      </w:r>
      <w:r w:rsidR="003F29DC">
        <w:rPr>
          <w:rFonts w:asciiTheme="majorHAnsi" w:eastAsia="Times New Roman" w:hAnsiTheme="majorHAnsi" w:cs="Times New Roman"/>
          <w:lang w:eastAsia="en-GB"/>
        </w:rPr>
        <w:t xml:space="preserve"> are assembled and </w:t>
      </w:r>
      <w:r w:rsidR="00E440AB">
        <w:rPr>
          <w:rFonts w:asciiTheme="majorHAnsi" w:eastAsia="Times New Roman" w:hAnsiTheme="majorHAnsi" w:cs="Times New Roman"/>
          <w:lang w:eastAsia="en-GB"/>
        </w:rPr>
        <w:t>disassembled</w:t>
      </w:r>
      <w:r w:rsidR="006434ED">
        <w:rPr>
          <w:rFonts w:asciiTheme="majorHAnsi" w:eastAsia="Times New Roman" w:hAnsiTheme="majorHAnsi" w:cs="Times New Roman"/>
          <w:lang w:eastAsia="en-GB"/>
        </w:rPr>
        <w:t xml:space="preserve">. In </w:t>
      </w:r>
      <w:r w:rsidR="006434ED" w:rsidRPr="003B6AD2">
        <w:rPr>
          <w:rFonts w:asciiTheme="majorHAnsi" w:eastAsia="Times New Roman" w:hAnsiTheme="majorHAnsi" w:cs="Times New Roman"/>
          <w:i/>
          <w:lang w:eastAsia="en-GB"/>
          <w:rPrChange w:id="66" w:author="Marko" w:date="2018-08-13T19:58:00Z">
            <w:rPr>
              <w:rFonts w:asciiTheme="majorHAnsi" w:eastAsia="Times New Roman" w:hAnsiTheme="majorHAnsi" w:cs="Times New Roman"/>
              <w:lang w:eastAsia="en-GB"/>
            </w:rPr>
          </w:rPrChange>
        </w:rPr>
        <w:t>sla2</w:t>
      </w:r>
      <w:r w:rsidR="00671896" w:rsidRPr="003B6AD2">
        <w:rPr>
          <w:rFonts w:asciiTheme="majorHAnsi" w:eastAsia="Times New Roman" w:hAnsiTheme="majorHAnsi" w:cs="Times New Roman"/>
          <w:i/>
          <w:lang w:eastAsia="en-GB"/>
          <w:rPrChange w:id="67" w:author="Marko" w:date="2018-08-13T19:58:00Z">
            <w:rPr>
              <w:rFonts w:asciiTheme="majorHAnsi" w:eastAsia="Times New Roman" w:hAnsiTheme="majorHAnsi" w:cs="Times New Roman"/>
              <w:lang w:eastAsia="en-GB"/>
            </w:rPr>
          </w:rPrChange>
        </w:rPr>
        <w:softHyphen/>
      </w:r>
      <w:r w:rsidR="00AF21C6" w:rsidRPr="003B6AD2">
        <w:rPr>
          <w:rFonts w:asciiTheme="majorHAnsi" w:eastAsia="Times New Roman" w:hAnsiTheme="majorHAnsi" w:cs="Times New Roman"/>
          <w:i/>
          <w:lang w:eastAsia="en-GB"/>
          <w:rPrChange w:id="68" w:author="Marko" w:date="2018-08-13T19:58:00Z">
            <w:rPr>
              <w:rFonts w:asciiTheme="majorHAnsi" w:eastAsia="Times New Roman" w:hAnsiTheme="majorHAnsi" w:cs="Times New Roman"/>
              <w:lang w:eastAsia="en-GB"/>
            </w:rPr>
          </w:rPrChange>
        </w:rPr>
        <w:t>Δ</w:t>
      </w:r>
      <w:ins w:id="69" w:author="Marko" w:date="2018-08-13T19:58:00Z">
        <w:r w:rsidR="003B6AD2">
          <w:rPr>
            <w:rFonts w:asciiTheme="majorHAnsi" w:eastAsia="Times New Roman" w:hAnsiTheme="majorHAnsi" w:cs="Times New Roman"/>
            <w:lang w:eastAsia="en-GB"/>
          </w:rPr>
          <w:t xml:space="preserve"> </w:t>
        </w:r>
      </w:ins>
      <w:r w:rsidR="006434ED">
        <w:rPr>
          <w:rFonts w:asciiTheme="majorHAnsi" w:eastAsia="Times New Roman" w:hAnsiTheme="majorHAnsi" w:cs="Times New Roman"/>
          <w:lang w:eastAsia="en-GB"/>
        </w:rPr>
        <w:t>cells expressing BAR-</w:t>
      </w:r>
      <w:r w:rsidR="00CF2303">
        <w:rPr>
          <w:rFonts w:asciiTheme="majorHAnsi" w:eastAsia="Times New Roman" w:hAnsiTheme="majorHAnsi" w:cs="Times New Roman"/>
          <w:lang w:eastAsia="en-GB"/>
        </w:rPr>
        <w:t>GFP</w:t>
      </w:r>
      <w:r w:rsidR="00C072E1">
        <w:rPr>
          <w:rFonts w:asciiTheme="majorHAnsi" w:eastAsia="Times New Roman" w:hAnsiTheme="majorHAnsi" w:cs="Times New Roman"/>
          <w:lang w:eastAsia="en-GB"/>
        </w:rPr>
        <w:t>,</w:t>
      </w:r>
      <w:r w:rsidR="00CF2303">
        <w:rPr>
          <w:rFonts w:asciiTheme="majorHAnsi" w:eastAsia="Times New Roman" w:hAnsiTheme="majorHAnsi" w:cs="Times New Roman"/>
          <w:lang w:eastAsia="en-GB"/>
        </w:rPr>
        <w:t xml:space="preserve"> localization is removed except for rare transient patches </w:t>
      </w:r>
      <w:r w:rsidR="009F4AF2">
        <w:rPr>
          <w:rFonts w:asciiTheme="majorHAnsi" w:eastAsia="Times New Roman" w:hAnsiTheme="majorHAnsi" w:cs="Times New Roman"/>
          <w:lang w:eastAsia="en-GB"/>
        </w:rPr>
        <w:t>at</w:t>
      </w:r>
      <w:r w:rsidR="00DB67C5">
        <w:rPr>
          <w:rFonts w:asciiTheme="majorHAnsi" w:eastAsia="Times New Roman" w:hAnsiTheme="majorHAnsi" w:cs="Times New Roman"/>
          <w:lang w:eastAsia="en-GB"/>
        </w:rPr>
        <w:t xml:space="preserve"> the plasma membrane</w:t>
      </w:r>
      <w:r w:rsidR="00003830">
        <w:rPr>
          <w:rFonts w:asciiTheme="majorHAnsi" w:eastAsia="Times New Roman" w:hAnsiTheme="majorHAnsi" w:cs="Times New Roman"/>
          <w:lang w:eastAsia="en-GB"/>
        </w:rPr>
        <w:t>. These patches</w:t>
      </w:r>
      <w:r w:rsidR="0053121F">
        <w:rPr>
          <w:rFonts w:asciiTheme="majorHAnsi" w:eastAsia="Times New Roman" w:hAnsiTheme="majorHAnsi" w:cs="Times New Roman"/>
          <w:lang w:eastAsia="en-GB"/>
        </w:rPr>
        <w:t xml:space="preserve"> </w:t>
      </w:r>
      <w:r w:rsidR="00FB42B1">
        <w:rPr>
          <w:rFonts w:asciiTheme="majorHAnsi" w:eastAsia="Times New Roman" w:hAnsiTheme="majorHAnsi" w:cs="Times New Roman"/>
          <w:lang w:eastAsia="en-GB"/>
        </w:rPr>
        <w:t>rarely</w:t>
      </w:r>
      <w:r w:rsidR="00DB67C5">
        <w:rPr>
          <w:rFonts w:asciiTheme="majorHAnsi" w:eastAsia="Times New Roman" w:hAnsiTheme="majorHAnsi" w:cs="Times New Roman"/>
          <w:lang w:eastAsia="en-GB"/>
        </w:rPr>
        <w:t xml:space="preserve"> </w:t>
      </w:r>
      <w:r w:rsidR="00C64AEE">
        <w:rPr>
          <w:rFonts w:asciiTheme="majorHAnsi" w:eastAsia="Times New Roman" w:hAnsiTheme="majorHAnsi" w:cs="Times New Roman"/>
          <w:lang w:eastAsia="en-GB"/>
        </w:rPr>
        <w:t>co-localized with Abp1</w:t>
      </w:r>
      <w:r w:rsidR="00F52003">
        <w:rPr>
          <w:rFonts w:asciiTheme="majorHAnsi" w:eastAsia="Times New Roman" w:hAnsiTheme="majorHAnsi" w:cs="Times New Roman"/>
          <w:lang w:eastAsia="en-GB"/>
        </w:rPr>
        <w:t xml:space="preserve">. </w:t>
      </w:r>
      <w:r w:rsidR="006434ED">
        <w:rPr>
          <w:rFonts w:asciiTheme="majorHAnsi" w:eastAsia="Times New Roman" w:hAnsiTheme="majorHAnsi" w:cs="Times New Roman"/>
          <w:lang w:eastAsia="en-GB"/>
        </w:rPr>
        <w:t xml:space="preserve">Rvs167-GFP and BAR-GFP patches are </w:t>
      </w:r>
      <w:r w:rsidR="00C072E1">
        <w:rPr>
          <w:rFonts w:asciiTheme="majorHAnsi" w:eastAsia="Times New Roman" w:hAnsiTheme="majorHAnsi" w:cs="Times New Roman"/>
          <w:lang w:eastAsia="en-GB"/>
        </w:rPr>
        <w:t xml:space="preserve">both </w:t>
      </w:r>
      <w:r w:rsidR="00A61D59">
        <w:rPr>
          <w:rFonts w:asciiTheme="majorHAnsi" w:eastAsia="Times New Roman" w:hAnsiTheme="majorHAnsi" w:cs="Times New Roman"/>
          <w:lang w:eastAsia="en-GB"/>
        </w:rPr>
        <w:t xml:space="preserve">dynamic, </w:t>
      </w:r>
      <w:r w:rsidR="00C072E1">
        <w:rPr>
          <w:rFonts w:asciiTheme="majorHAnsi" w:eastAsia="Times New Roman" w:hAnsiTheme="majorHAnsi" w:cs="Times New Roman"/>
          <w:lang w:eastAsia="en-GB"/>
        </w:rPr>
        <w:t xml:space="preserve">indicating an interaction exists in both cases that is able to assemble and disassemble </w:t>
      </w:r>
      <w:proofErr w:type="spellStart"/>
      <w:r w:rsidR="00C072E1">
        <w:rPr>
          <w:rFonts w:asciiTheme="majorHAnsi" w:eastAsia="Times New Roman" w:hAnsiTheme="majorHAnsi" w:cs="Times New Roman"/>
          <w:lang w:eastAsia="en-GB"/>
        </w:rPr>
        <w:t>Rvs</w:t>
      </w:r>
      <w:proofErr w:type="spellEnd"/>
      <w:r w:rsidR="00C072E1">
        <w:rPr>
          <w:rFonts w:asciiTheme="majorHAnsi" w:eastAsia="Times New Roman" w:hAnsiTheme="majorHAnsi" w:cs="Times New Roman"/>
          <w:lang w:eastAsia="en-GB"/>
        </w:rPr>
        <w:t xml:space="preserve"> </w:t>
      </w:r>
      <w:r w:rsidR="002B4155">
        <w:rPr>
          <w:rFonts w:asciiTheme="majorHAnsi" w:eastAsia="Times New Roman" w:hAnsiTheme="majorHAnsi" w:cs="Times New Roman"/>
          <w:lang w:eastAsia="en-GB"/>
        </w:rPr>
        <w:t xml:space="preserve">molecules </w:t>
      </w:r>
      <w:r w:rsidR="00521B42">
        <w:rPr>
          <w:rFonts w:asciiTheme="majorHAnsi" w:eastAsia="Times New Roman" w:hAnsiTheme="majorHAnsi" w:cs="Times New Roman"/>
          <w:lang w:eastAsia="en-GB"/>
        </w:rPr>
        <w:t>at the plasma membrane</w:t>
      </w:r>
      <w:r w:rsidR="00C072E1">
        <w:rPr>
          <w:rFonts w:asciiTheme="majorHAnsi" w:eastAsia="Times New Roman" w:hAnsiTheme="majorHAnsi" w:cs="Times New Roman"/>
          <w:lang w:eastAsia="en-GB"/>
        </w:rPr>
        <w:t xml:space="preserve">. </w:t>
      </w:r>
    </w:p>
    <w:p w14:paraId="068746A6" w14:textId="77777777" w:rsidR="001B3D79" w:rsidRDefault="001B3D79" w:rsidP="00DA4C04">
      <w:pPr>
        <w:rPr>
          <w:rFonts w:asciiTheme="majorHAnsi" w:eastAsia="Times New Roman" w:hAnsiTheme="majorHAnsi" w:cs="Times New Roman"/>
          <w:lang w:eastAsia="en-GB"/>
        </w:rPr>
      </w:pPr>
    </w:p>
    <w:p w14:paraId="0EADF9C4" w14:textId="59CF7B59" w:rsidR="001B3D79" w:rsidRDefault="001B3D79" w:rsidP="00DA4C04">
      <w:pPr>
        <w:rPr>
          <w:rFonts w:asciiTheme="majorHAnsi" w:eastAsia="Times New Roman" w:hAnsiTheme="majorHAnsi" w:cs="Times New Roman"/>
          <w:lang w:eastAsia="en-GB"/>
        </w:rPr>
      </w:pPr>
      <w:commentRangeStart w:id="70"/>
      <w:r>
        <w:rPr>
          <w:rFonts w:asciiTheme="majorHAnsi" w:eastAsia="Times New Roman" w:hAnsiTheme="majorHAnsi" w:cs="Times New Roman"/>
          <w:lang w:eastAsia="en-GB"/>
        </w:rPr>
        <w:t xml:space="preserve">BAR-GFP is not </w:t>
      </w:r>
      <w:r w:rsidR="0094110E">
        <w:rPr>
          <w:rFonts w:asciiTheme="majorHAnsi" w:eastAsia="Times New Roman" w:hAnsiTheme="majorHAnsi" w:cs="Times New Roman"/>
          <w:lang w:eastAsia="en-GB"/>
        </w:rPr>
        <w:t>typically</w:t>
      </w:r>
      <w:r w:rsidR="00382D70">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recruited to the plasma membrane in sla2</w:t>
      </w:r>
      <w:r w:rsidR="00AF21C6">
        <w:rPr>
          <w:rFonts w:asciiTheme="majorHAnsi" w:eastAsia="Times New Roman" w:hAnsiTheme="majorHAnsi" w:cs="Times New Roman"/>
          <w:lang w:eastAsia="en-GB"/>
        </w:rPr>
        <w:t>Δ</w:t>
      </w:r>
      <w:r w:rsidR="00CA7C3C">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 xml:space="preserve">cells, showing that the BAR domain requires membrane curvature to </w:t>
      </w:r>
      <w:commentRangeStart w:id="71"/>
      <w:r>
        <w:rPr>
          <w:rFonts w:asciiTheme="majorHAnsi" w:eastAsia="Times New Roman" w:hAnsiTheme="majorHAnsi" w:cs="Times New Roman"/>
          <w:lang w:eastAsia="en-GB"/>
        </w:rPr>
        <w:t>localize</w:t>
      </w:r>
      <w:commentRangeEnd w:id="71"/>
      <w:r w:rsidR="00FB4A9D">
        <w:rPr>
          <w:rStyle w:val="CommentReference"/>
        </w:rPr>
        <w:commentReference w:id="71"/>
      </w:r>
      <w:r>
        <w:rPr>
          <w:rFonts w:asciiTheme="majorHAnsi" w:eastAsia="Times New Roman" w:hAnsiTheme="majorHAnsi" w:cs="Times New Roman"/>
          <w:lang w:eastAsia="en-GB"/>
        </w:rPr>
        <w:t>.</w:t>
      </w:r>
      <w:r w:rsidR="00267432">
        <w:rPr>
          <w:rFonts w:asciiTheme="majorHAnsi" w:eastAsia="Times New Roman" w:hAnsiTheme="majorHAnsi" w:cs="Times New Roman"/>
          <w:lang w:eastAsia="en-GB"/>
        </w:rPr>
        <w:t xml:space="preserve"> </w:t>
      </w:r>
      <w:commentRangeEnd w:id="70"/>
      <w:r w:rsidR="00B06A3E">
        <w:rPr>
          <w:rStyle w:val="CommentReference"/>
        </w:rPr>
        <w:commentReference w:id="70"/>
      </w:r>
    </w:p>
    <w:p w14:paraId="64EE4DAE" w14:textId="77777777" w:rsidR="00382D70" w:rsidRDefault="00382D70" w:rsidP="00DA4C04">
      <w:pPr>
        <w:rPr>
          <w:rFonts w:asciiTheme="majorHAnsi" w:eastAsia="Times New Roman" w:hAnsiTheme="majorHAnsi" w:cs="Times New Roman"/>
          <w:lang w:eastAsia="en-GB"/>
        </w:rPr>
      </w:pPr>
    </w:p>
    <w:p w14:paraId="2526F2CA" w14:textId="77777777" w:rsidR="00382D70" w:rsidRDefault="00382D70" w:rsidP="00DA4C04">
      <w:pPr>
        <w:rPr>
          <w:rFonts w:asciiTheme="majorHAnsi" w:eastAsia="Times New Roman" w:hAnsiTheme="majorHAnsi" w:cs="Times New Roman"/>
          <w:lang w:eastAsia="en-GB"/>
        </w:rPr>
      </w:pPr>
    </w:p>
    <w:p w14:paraId="2CBF8709" w14:textId="3F439C49" w:rsidR="009F4AF2" w:rsidRDefault="008D2058" w:rsidP="00DA4C04">
      <w:pPr>
        <w:rPr>
          <w:rFonts w:asciiTheme="majorHAnsi" w:eastAsia="Times New Roman" w:hAnsiTheme="majorHAnsi" w:cs="Times New Roman"/>
          <w:lang w:eastAsia="en-GB"/>
        </w:rPr>
      </w:pPr>
      <w:r>
        <w:rPr>
          <w:rFonts w:asciiTheme="majorHAnsi" w:eastAsia="Times New Roman" w:hAnsiTheme="majorHAnsi" w:cs="Times New Roman"/>
          <w:noProof/>
          <w:lang w:eastAsia="en-GB"/>
        </w:rPr>
        <w:lastRenderedPageBreak/>
        <w:drawing>
          <wp:inline distT="0" distB="0" distL="0" distR="0" wp14:anchorId="6662C1EE" wp14:editId="2B74EA0C">
            <wp:extent cx="5711825" cy="8799195"/>
            <wp:effectExtent l="0" t="0" r="3175" b="0"/>
            <wp:docPr id="7" name="Picture 7" descr="../figures/results_final/sla2_del_fina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s/results_final/sla2_del_final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1825" cy="8799195"/>
                    </a:xfrm>
                    <a:prstGeom prst="rect">
                      <a:avLst/>
                    </a:prstGeom>
                    <a:noFill/>
                    <a:ln>
                      <a:noFill/>
                    </a:ln>
                  </pic:spPr>
                </pic:pic>
              </a:graphicData>
            </a:graphic>
          </wp:inline>
        </w:drawing>
      </w:r>
    </w:p>
    <w:p w14:paraId="4AAC34E4" w14:textId="0319567C" w:rsidR="009F4AF2" w:rsidRPr="00770369" w:rsidRDefault="003967FF" w:rsidP="00F84CB6">
      <w:pPr>
        <w:ind w:left="-709"/>
        <w:jc w:val="center"/>
        <w:rPr>
          <w:rFonts w:asciiTheme="majorHAnsi" w:eastAsia="Times New Roman" w:hAnsiTheme="majorHAnsi" w:cs="Times New Roman"/>
          <w:lang w:eastAsia="en-GB"/>
        </w:rPr>
      </w:pPr>
      <w:r>
        <w:rPr>
          <w:rFonts w:asciiTheme="majorHAnsi" w:eastAsia="Times New Roman" w:hAnsiTheme="majorHAnsi" w:cs="Times New Roman"/>
          <w:lang w:eastAsia="en-GB"/>
        </w:rPr>
        <w:lastRenderedPageBreak/>
        <w:softHyphen/>
      </w:r>
      <w:r>
        <w:rPr>
          <w:rFonts w:asciiTheme="majorHAnsi" w:eastAsia="Times New Roman" w:hAnsiTheme="majorHAnsi" w:cs="Times New Roman"/>
          <w:lang w:eastAsia="en-GB"/>
        </w:rPr>
        <w:softHyphen/>
      </w:r>
      <w:r w:rsidR="00BE33DA">
        <w:rPr>
          <w:rFonts w:asciiTheme="majorHAnsi" w:eastAsia="Times New Roman" w:hAnsiTheme="majorHAnsi" w:cs="Times New Roman"/>
          <w:lang w:eastAsia="en-GB"/>
        </w:rPr>
        <w:softHyphen/>
      </w:r>
      <w:r w:rsidR="00BE33DA">
        <w:rPr>
          <w:rFonts w:asciiTheme="majorHAnsi" w:eastAsia="Times New Roman" w:hAnsiTheme="majorHAnsi" w:cs="Times New Roman"/>
          <w:lang w:eastAsia="en-GB"/>
        </w:rPr>
        <w:softHyphen/>
      </w:r>
      <w:r w:rsidR="00BE33DA">
        <w:rPr>
          <w:rFonts w:asciiTheme="majorHAnsi" w:eastAsia="Times New Roman" w:hAnsiTheme="majorHAnsi" w:cs="Times New Roman"/>
          <w:lang w:eastAsia="en-GB"/>
        </w:rPr>
        <w:softHyphen/>
      </w:r>
    </w:p>
    <w:p w14:paraId="460592C0" w14:textId="51E60B0A" w:rsidR="0019547C" w:rsidRDefault="001126FE" w:rsidP="004D6A05">
      <w:pPr>
        <w:jc w:val="center"/>
        <w:rPr>
          <w:rFonts w:asciiTheme="majorHAnsi" w:eastAsia="Times New Roman" w:hAnsiTheme="majorHAnsi" w:cs="Times New Roman"/>
          <w:lang w:eastAsia="en-GB"/>
        </w:rPr>
      </w:pPr>
      <w:r>
        <w:rPr>
          <w:rFonts w:asciiTheme="majorHAnsi" w:eastAsia="Times New Roman" w:hAnsiTheme="majorHAnsi" w:cs="Times New Roman"/>
          <w:lang w:eastAsia="en-GB"/>
        </w:rPr>
        <w:softHyphen/>
      </w:r>
    </w:p>
    <w:p w14:paraId="000E33F8" w14:textId="03080270" w:rsidR="0018306D" w:rsidRDefault="009F4AF2" w:rsidP="00DA4C04">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sz w:val="16"/>
          <w:szCs w:val="16"/>
          <w:lang w:eastAsia="en-GB"/>
        </w:rPr>
        <w:t xml:space="preserve">Fig.2.2: </w:t>
      </w:r>
      <w:r w:rsidR="007F7BA1" w:rsidRPr="00562BB7">
        <w:rPr>
          <w:rFonts w:asciiTheme="majorHAnsi" w:eastAsia="Times New Roman" w:hAnsiTheme="majorHAnsi" w:cs="Times New Roman"/>
          <w:b/>
          <w:sz w:val="16"/>
          <w:szCs w:val="16"/>
          <w:lang w:eastAsia="en-GB"/>
        </w:rPr>
        <w:t>A</w:t>
      </w:r>
      <w:r w:rsidR="007F7BA1" w:rsidRPr="00562BB7">
        <w:rPr>
          <w:rFonts w:asciiTheme="majorHAnsi" w:eastAsia="Times New Roman" w:hAnsiTheme="majorHAnsi" w:cs="Times New Roman"/>
          <w:sz w:val="16"/>
          <w:szCs w:val="16"/>
          <w:lang w:eastAsia="en-GB"/>
        </w:rPr>
        <w:t xml:space="preserve">: </w:t>
      </w:r>
      <w:r w:rsidR="000B5D5D" w:rsidRPr="00562BB7">
        <w:rPr>
          <w:rFonts w:asciiTheme="majorHAnsi" w:eastAsia="Times New Roman" w:hAnsiTheme="majorHAnsi" w:cs="Times New Roman"/>
          <w:sz w:val="16"/>
          <w:szCs w:val="16"/>
          <w:lang w:eastAsia="en-GB"/>
        </w:rPr>
        <w:t>Maximum intensity projections of time</w:t>
      </w:r>
      <w:r w:rsidR="0084613B">
        <w:rPr>
          <w:rFonts w:asciiTheme="majorHAnsi" w:eastAsia="Times New Roman" w:hAnsiTheme="majorHAnsi" w:cs="Times New Roman"/>
          <w:sz w:val="16"/>
          <w:szCs w:val="16"/>
          <w:lang w:eastAsia="en-GB"/>
        </w:rPr>
        <w:t>-</w:t>
      </w:r>
      <w:r w:rsidR="000B5D5D" w:rsidRPr="00562BB7">
        <w:rPr>
          <w:rFonts w:asciiTheme="majorHAnsi" w:eastAsia="Times New Roman" w:hAnsiTheme="majorHAnsi" w:cs="Times New Roman"/>
          <w:sz w:val="16"/>
          <w:szCs w:val="16"/>
          <w:lang w:eastAsia="en-GB"/>
        </w:rPr>
        <w:t xml:space="preserve">lapse images of </w:t>
      </w:r>
      <w:r w:rsidR="003B6154">
        <w:rPr>
          <w:rFonts w:asciiTheme="majorHAnsi" w:eastAsia="Times New Roman" w:hAnsiTheme="majorHAnsi" w:cs="Times New Roman"/>
          <w:sz w:val="16"/>
          <w:szCs w:val="16"/>
          <w:lang w:eastAsia="en-GB"/>
        </w:rPr>
        <w:t xml:space="preserve">cells expressing either </w:t>
      </w:r>
      <w:r w:rsidR="000B5D5D" w:rsidRPr="00562BB7">
        <w:rPr>
          <w:rFonts w:asciiTheme="majorHAnsi" w:eastAsia="Times New Roman" w:hAnsiTheme="majorHAnsi" w:cs="Times New Roman"/>
          <w:sz w:val="16"/>
          <w:szCs w:val="16"/>
          <w:lang w:eastAsia="en-GB"/>
        </w:rPr>
        <w:t>Rvs167-GFP and BAR-GF</w:t>
      </w:r>
      <w:r w:rsidR="006C4C18">
        <w:rPr>
          <w:rFonts w:asciiTheme="majorHAnsi" w:eastAsia="Times New Roman" w:hAnsiTheme="majorHAnsi" w:cs="Times New Roman"/>
          <w:sz w:val="16"/>
          <w:szCs w:val="16"/>
          <w:lang w:eastAsia="en-GB"/>
        </w:rPr>
        <w:t>P, and</w:t>
      </w:r>
      <w:r w:rsidR="004D6A05">
        <w:rPr>
          <w:rFonts w:asciiTheme="majorHAnsi" w:eastAsia="Times New Roman" w:hAnsiTheme="majorHAnsi" w:cs="Times New Roman"/>
          <w:sz w:val="16"/>
          <w:szCs w:val="16"/>
          <w:lang w:eastAsia="en-GB"/>
        </w:rPr>
        <w:t xml:space="preserve"> Abp1-mCherry</w:t>
      </w:r>
      <w:r w:rsidR="005D4D7A">
        <w:rPr>
          <w:rFonts w:asciiTheme="majorHAnsi" w:eastAsia="Times New Roman" w:hAnsiTheme="majorHAnsi" w:cs="Times New Roman"/>
          <w:sz w:val="16"/>
          <w:szCs w:val="16"/>
          <w:lang w:eastAsia="en-GB"/>
        </w:rPr>
        <w:t>. Exposure rate</w:t>
      </w:r>
      <w:r w:rsidR="0036689C">
        <w:rPr>
          <w:rFonts w:asciiTheme="majorHAnsi" w:eastAsia="Times New Roman" w:hAnsiTheme="majorHAnsi" w:cs="Times New Roman"/>
          <w:sz w:val="16"/>
          <w:szCs w:val="16"/>
          <w:lang w:eastAsia="en-GB"/>
        </w:rPr>
        <w:t xml:space="preserve"> </w:t>
      </w:r>
      <w:r w:rsidR="004D6A05">
        <w:rPr>
          <w:rFonts w:asciiTheme="majorHAnsi" w:eastAsia="Times New Roman" w:hAnsiTheme="majorHAnsi" w:cs="Times New Roman"/>
          <w:sz w:val="16"/>
          <w:szCs w:val="16"/>
          <w:lang w:eastAsia="en-GB"/>
        </w:rPr>
        <w:t>25</w:t>
      </w:r>
      <w:r w:rsidR="000B5D5D" w:rsidRPr="00562BB7">
        <w:rPr>
          <w:rFonts w:asciiTheme="majorHAnsi" w:eastAsia="Times New Roman" w:hAnsiTheme="majorHAnsi" w:cs="Times New Roman"/>
          <w:sz w:val="16"/>
          <w:szCs w:val="16"/>
          <w:lang w:eastAsia="en-GB"/>
        </w:rPr>
        <w:t>0ms</w:t>
      </w:r>
      <w:r w:rsidR="001B2A29">
        <w:rPr>
          <w:rFonts w:asciiTheme="majorHAnsi" w:eastAsia="Times New Roman" w:hAnsiTheme="majorHAnsi" w:cs="Times New Roman"/>
          <w:sz w:val="16"/>
          <w:szCs w:val="16"/>
          <w:lang w:eastAsia="en-GB"/>
        </w:rPr>
        <w:t xml:space="preserve">. </w:t>
      </w:r>
      <w:r w:rsidR="001E7AB0" w:rsidRPr="00562BB7">
        <w:rPr>
          <w:rFonts w:asciiTheme="majorHAnsi" w:eastAsia="Times New Roman" w:hAnsiTheme="majorHAnsi" w:cs="Times New Roman"/>
          <w:b/>
          <w:sz w:val="16"/>
          <w:szCs w:val="16"/>
          <w:lang w:eastAsia="en-GB"/>
        </w:rPr>
        <w:t>B</w:t>
      </w:r>
      <w:r w:rsidR="000B5D5D" w:rsidRPr="00562BB7">
        <w:rPr>
          <w:rFonts w:asciiTheme="majorHAnsi" w:eastAsia="Times New Roman" w:hAnsiTheme="majorHAnsi" w:cs="Times New Roman"/>
          <w:sz w:val="16"/>
          <w:szCs w:val="16"/>
          <w:lang w:eastAsia="en-GB"/>
        </w:rPr>
        <w:t>: Schematic of membrane prog</w:t>
      </w:r>
      <w:r w:rsidR="0036689C">
        <w:rPr>
          <w:rFonts w:asciiTheme="majorHAnsi" w:eastAsia="Times New Roman" w:hAnsiTheme="majorHAnsi" w:cs="Times New Roman"/>
          <w:sz w:val="16"/>
          <w:szCs w:val="16"/>
          <w:lang w:eastAsia="en-GB"/>
        </w:rPr>
        <w:t>r</w:t>
      </w:r>
      <w:r w:rsidR="000B5D5D" w:rsidRPr="00562BB7">
        <w:rPr>
          <w:rFonts w:asciiTheme="majorHAnsi" w:eastAsia="Times New Roman" w:hAnsiTheme="majorHAnsi" w:cs="Times New Roman"/>
          <w:sz w:val="16"/>
          <w:szCs w:val="16"/>
          <w:lang w:eastAsia="en-GB"/>
        </w:rPr>
        <w:t>ession of in WT</w:t>
      </w:r>
      <w:r w:rsidR="00BF11C9">
        <w:rPr>
          <w:rFonts w:asciiTheme="majorHAnsi" w:eastAsia="Times New Roman" w:hAnsiTheme="majorHAnsi" w:cs="Times New Roman"/>
          <w:sz w:val="16"/>
          <w:szCs w:val="16"/>
          <w:lang w:eastAsia="en-GB"/>
        </w:rPr>
        <w:t xml:space="preserve"> and BAR</w:t>
      </w:r>
      <w:r w:rsidR="0018306D">
        <w:rPr>
          <w:rFonts w:asciiTheme="majorHAnsi" w:eastAsia="Times New Roman" w:hAnsiTheme="majorHAnsi" w:cs="Times New Roman"/>
          <w:sz w:val="16"/>
          <w:szCs w:val="16"/>
          <w:lang w:eastAsia="en-GB"/>
        </w:rPr>
        <w:t xml:space="preserve"> endocytic events (BAR invaginations are shorter, and recruit fewer </w:t>
      </w:r>
      <w:proofErr w:type="spellStart"/>
      <w:r w:rsidR="0018306D">
        <w:rPr>
          <w:rFonts w:asciiTheme="majorHAnsi" w:eastAsia="Times New Roman" w:hAnsiTheme="majorHAnsi" w:cs="Times New Roman"/>
          <w:sz w:val="16"/>
          <w:szCs w:val="16"/>
          <w:lang w:eastAsia="en-GB"/>
        </w:rPr>
        <w:t>Rvs</w:t>
      </w:r>
      <w:proofErr w:type="spellEnd"/>
      <w:r w:rsidR="0018306D">
        <w:rPr>
          <w:rFonts w:asciiTheme="majorHAnsi" w:eastAsia="Times New Roman" w:hAnsiTheme="majorHAnsi" w:cs="Times New Roman"/>
          <w:sz w:val="16"/>
          <w:szCs w:val="16"/>
          <w:lang w:eastAsia="en-GB"/>
        </w:rPr>
        <w:t xml:space="preserve"> molecules: see section R1.3).</w:t>
      </w:r>
    </w:p>
    <w:p w14:paraId="4B75F9C0" w14:textId="770904A4" w:rsidR="009F4AF2" w:rsidRPr="00562BB7" w:rsidRDefault="001E7AB0" w:rsidP="00DA4C04">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b/>
          <w:sz w:val="16"/>
          <w:szCs w:val="16"/>
          <w:lang w:eastAsia="en-GB"/>
        </w:rPr>
        <w:t>C</w:t>
      </w:r>
      <w:r w:rsidR="000B5D5D" w:rsidRPr="00562BB7">
        <w:rPr>
          <w:rFonts w:asciiTheme="majorHAnsi" w:eastAsia="Times New Roman" w:hAnsiTheme="majorHAnsi" w:cs="Times New Roman"/>
          <w:b/>
          <w:sz w:val="16"/>
          <w:szCs w:val="16"/>
          <w:lang w:eastAsia="en-GB"/>
        </w:rPr>
        <w:t>:</w:t>
      </w:r>
      <w:r w:rsidR="000B5D5D" w:rsidRPr="00562BB7">
        <w:rPr>
          <w:rFonts w:asciiTheme="majorHAnsi" w:eastAsia="Times New Roman" w:hAnsiTheme="majorHAnsi" w:cs="Times New Roman"/>
          <w:sz w:val="16"/>
          <w:szCs w:val="16"/>
          <w:lang w:eastAsia="en-GB"/>
        </w:rPr>
        <w:t xml:space="preserve"> </w:t>
      </w:r>
      <w:r w:rsidR="005D4D7A">
        <w:rPr>
          <w:rFonts w:asciiTheme="majorHAnsi" w:eastAsia="Times New Roman" w:hAnsiTheme="majorHAnsi" w:cs="Times New Roman"/>
          <w:sz w:val="16"/>
          <w:szCs w:val="16"/>
          <w:lang w:eastAsia="en-GB"/>
        </w:rPr>
        <w:t>Montage</w:t>
      </w:r>
      <w:r w:rsidR="000B5D5D" w:rsidRPr="00562BB7">
        <w:rPr>
          <w:rFonts w:asciiTheme="majorHAnsi" w:eastAsia="Times New Roman" w:hAnsiTheme="majorHAnsi" w:cs="Times New Roman"/>
          <w:sz w:val="16"/>
          <w:szCs w:val="16"/>
          <w:lang w:eastAsia="en-GB"/>
        </w:rPr>
        <w:t xml:space="preserve"> of Rvs167-GFP and BAR-GFP localizations on the plasma membrane with Abp1-mCherry. </w:t>
      </w:r>
      <w:r w:rsidR="0036689C">
        <w:rPr>
          <w:rFonts w:asciiTheme="majorHAnsi" w:eastAsia="Times New Roman" w:hAnsiTheme="majorHAnsi" w:cs="Times New Roman"/>
          <w:sz w:val="16"/>
          <w:szCs w:val="16"/>
          <w:lang w:eastAsia="en-GB"/>
        </w:rPr>
        <w:t xml:space="preserve">Each frame of </w:t>
      </w:r>
      <w:r w:rsidR="005D4D7A">
        <w:rPr>
          <w:rFonts w:asciiTheme="majorHAnsi" w:eastAsia="Times New Roman" w:hAnsiTheme="majorHAnsi" w:cs="Times New Roman"/>
          <w:sz w:val="16"/>
          <w:szCs w:val="16"/>
          <w:lang w:eastAsia="en-GB"/>
        </w:rPr>
        <w:t>montage</w:t>
      </w:r>
      <w:r w:rsidR="0036689C">
        <w:rPr>
          <w:rFonts w:asciiTheme="majorHAnsi" w:eastAsia="Times New Roman" w:hAnsiTheme="majorHAnsi" w:cs="Times New Roman"/>
          <w:sz w:val="16"/>
          <w:szCs w:val="16"/>
          <w:lang w:eastAsia="en-GB"/>
        </w:rPr>
        <w:t xml:space="preserve"> is every third frame </w:t>
      </w:r>
      <w:r w:rsidR="005D4D7A">
        <w:rPr>
          <w:rFonts w:asciiTheme="majorHAnsi" w:eastAsia="Times New Roman" w:hAnsiTheme="majorHAnsi" w:cs="Times New Roman"/>
          <w:sz w:val="16"/>
          <w:szCs w:val="16"/>
          <w:lang w:eastAsia="en-GB"/>
        </w:rPr>
        <w:t>of</w:t>
      </w:r>
      <w:r w:rsidR="0036689C">
        <w:rPr>
          <w:rFonts w:asciiTheme="majorHAnsi" w:eastAsia="Times New Roman" w:hAnsiTheme="majorHAnsi" w:cs="Times New Roman"/>
          <w:sz w:val="16"/>
          <w:szCs w:val="16"/>
          <w:lang w:eastAsia="en-GB"/>
        </w:rPr>
        <w:t xml:space="preserve"> time</w:t>
      </w:r>
      <w:r w:rsidR="0084613B">
        <w:rPr>
          <w:rFonts w:asciiTheme="majorHAnsi" w:eastAsia="Times New Roman" w:hAnsiTheme="majorHAnsi" w:cs="Times New Roman"/>
          <w:sz w:val="16"/>
          <w:szCs w:val="16"/>
          <w:lang w:eastAsia="en-GB"/>
        </w:rPr>
        <w:t>-</w:t>
      </w:r>
      <w:r w:rsidR="0036689C">
        <w:rPr>
          <w:rFonts w:asciiTheme="majorHAnsi" w:eastAsia="Times New Roman" w:hAnsiTheme="majorHAnsi" w:cs="Times New Roman"/>
          <w:sz w:val="16"/>
          <w:szCs w:val="16"/>
          <w:lang w:eastAsia="en-GB"/>
        </w:rPr>
        <w:t xml:space="preserve">lapse images. </w:t>
      </w:r>
    </w:p>
    <w:p w14:paraId="2A86D539" w14:textId="076A9CA1" w:rsidR="0084613B" w:rsidRDefault="001E7AB0" w:rsidP="00DA4C04">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b/>
          <w:sz w:val="16"/>
          <w:szCs w:val="16"/>
          <w:lang w:eastAsia="en-GB"/>
        </w:rPr>
        <w:t>D</w:t>
      </w:r>
      <w:r w:rsidR="009F4AF2" w:rsidRPr="00562BB7">
        <w:rPr>
          <w:rFonts w:asciiTheme="majorHAnsi" w:eastAsia="Times New Roman" w:hAnsiTheme="majorHAnsi" w:cs="Times New Roman"/>
          <w:sz w:val="16"/>
          <w:szCs w:val="16"/>
          <w:lang w:eastAsia="en-GB"/>
        </w:rPr>
        <w:t xml:space="preserve">: </w:t>
      </w:r>
      <w:r w:rsidR="00120663" w:rsidRPr="00562BB7">
        <w:rPr>
          <w:rFonts w:asciiTheme="majorHAnsi" w:eastAsia="Times New Roman" w:hAnsiTheme="majorHAnsi" w:cs="Times New Roman"/>
          <w:sz w:val="16"/>
          <w:szCs w:val="16"/>
          <w:lang w:eastAsia="en-GB"/>
        </w:rPr>
        <w:t>Maximum intensity projection of</w:t>
      </w:r>
      <w:r w:rsidR="0036689C">
        <w:rPr>
          <w:rFonts w:asciiTheme="majorHAnsi" w:eastAsia="Times New Roman" w:hAnsiTheme="majorHAnsi" w:cs="Times New Roman"/>
          <w:sz w:val="16"/>
          <w:szCs w:val="16"/>
          <w:lang w:eastAsia="en-GB"/>
        </w:rPr>
        <w:t xml:space="preserve"> time</w:t>
      </w:r>
      <w:r w:rsidR="0084613B">
        <w:rPr>
          <w:rFonts w:asciiTheme="majorHAnsi" w:eastAsia="Times New Roman" w:hAnsiTheme="majorHAnsi" w:cs="Times New Roman"/>
          <w:sz w:val="16"/>
          <w:szCs w:val="16"/>
          <w:lang w:eastAsia="en-GB"/>
        </w:rPr>
        <w:t>-</w:t>
      </w:r>
      <w:r w:rsidR="0036689C">
        <w:rPr>
          <w:rFonts w:asciiTheme="majorHAnsi" w:eastAsia="Times New Roman" w:hAnsiTheme="majorHAnsi" w:cs="Times New Roman"/>
          <w:sz w:val="16"/>
          <w:szCs w:val="16"/>
          <w:lang w:eastAsia="en-GB"/>
        </w:rPr>
        <w:t>lapse images of</w:t>
      </w:r>
      <w:r w:rsidR="00120663" w:rsidRPr="00562BB7">
        <w:rPr>
          <w:rFonts w:asciiTheme="majorHAnsi" w:eastAsia="Times New Roman" w:hAnsiTheme="majorHAnsi" w:cs="Times New Roman"/>
          <w:sz w:val="16"/>
          <w:szCs w:val="16"/>
          <w:lang w:eastAsia="en-GB"/>
        </w:rPr>
        <w:t xml:space="preserve"> </w:t>
      </w:r>
      <w:r w:rsidR="0036689C" w:rsidRPr="00780056">
        <w:rPr>
          <w:rFonts w:asciiTheme="majorHAnsi" w:eastAsia="Times New Roman" w:hAnsiTheme="majorHAnsi" w:cs="Times New Roman"/>
          <w:i/>
          <w:sz w:val="16"/>
          <w:szCs w:val="16"/>
          <w:lang w:eastAsia="en-GB"/>
        </w:rPr>
        <w:t>s</w:t>
      </w:r>
      <w:r w:rsidR="00120663" w:rsidRPr="00780056">
        <w:rPr>
          <w:rFonts w:asciiTheme="majorHAnsi" w:eastAsia="Times New Roman" w:hAnsiTheme="majorHAnsi" w:cs="Times New Roman"/>
          <w:i/>
          <w:sz w:val="16"/>
          <w:szCs w:val="16"/>
          <w:lang w:eastAsia="en-GB"/>
        </w:rPr>
        <w:t>la2</w:t>
      </w:r>
      <w:r w:rsidR="00AF21C6" w:rsidRPr="00780056">
        <w:rPr>
          <w:rFonts w:asciiTheme="majorHAnsi" w:eastAsia="Times New Roman" w:hAnsiTheme="majorHAnsi" w:cs="Times New Roman"/>
          <w:i/>
          <w:sz w:val="16"/>
          <w:szCs w:val="16"/>
          <w:lang w:eastAsia="en-GB"/>
        </w:rPr>
        <w:t>Δ</w:t>
      </w:r>
      <w:r w:rsidR="00780056" w:rsidRPr="00780056">
        <w:rPr>
          <w:rFonts w:asciiTheme="majorHAnsi" w:eastAsia="Times New Roman" w:hAnsiTheme="majorHAnsi" w:cs="Times New Roman"/>
          <w:i/>
          <w:sz w:val="16"/>
          <w:szCs w:val="16"/>
          <w:lang w:eastAsia="en-GB"/>
        </w:rPr>
        <w:t xml:space="preserve"> </w:t>
      </w:r>
      <w:r w:rsidR="0084613B">
        <w:rPr>
          <w:rFonts w:asciiTheme="majorHAnsi" w:eastAsia="Times New Roman" w:hAnsiTheme="majorHAnsi" w:cs="Times New Roman"/>
          <w:sz w:val="16"/>
          <w:szCs w:val="16"/>
          <w:lang w:eastAsia="en-GB"/>
        </w:rPr>
        <w:t xml:space="preserve">cells expressing </w:t>
      </w:r>
      <w:r w:rsidR="001B2A29">
        <w:rPr>
          <w:rFonts w:asciiTheme="majorHAnsi" w:eastAsia="Times New Roman" w:hAnsiTheme="majorHAnsi" w:cs="Times New Roman"/>
          <w:sz w:val="16"/>
          <w:szCs w:val="16"/>
          <w:lang w:eastAsia="en-GB"/>
        </w:rPr>
        <w:t xml:space="preserve">either </w:t>
      </w:r>
      <w:r w:rsidR="0084613B">
        <w:rPr>
          <w:rFonts w:asciiTheme="majorHAnsi" w:eastAsia="Times New Roman" w:hAnsiTheme="majorHAnsi" w:cs="Times New Roman"/>
          <w:sz w:val="16"/>
          <w:szCs w:val="16"/>
          <w:lang w:eastAsia="en-GB"/>
        </w:rPr>
        <w:t>Rvs167-GFP or</w:t>
      </w:r>
      <w:r w:rsidR="00120663" w:rsidRPr="00562BB7">
        <w:rPr>
          <w:rFonts w:asciiTheme="majorHAnsi" w:eastAsia="Times New Roman" w:hAnsiTheme="majorHAnsi" w:cs="Times New Roman"/>
          <w:sz w:val="16"/>
          <w:szCs w:val="16"/>
          <w:lang w:eastAsia="en-GB"/>
        </w:rPr>
        <w:t xml:space="preserve"> BAR-GFP</w:t>
      </w:r>
      <w:r w:rsidR="001B2A29">
        <w:rPr>
          <w:rFonts w:asciiTheme="majorHAnsi" w:eastAsia="Times New Roman" w:hAnsiTheme="majorHAnsi" w:cs="Times New Roman"/>
          <w:sz w:val="16"/>
          <w:szCs w:val="16"/>
          <w:lang w:eastAsia="en-GB"/>
        </w:rPr>
        <w:t>, and</w:t>
      </w:r>
      <w:r w:rsidR="00120663" w:rsidRPr="00562BB7">
        <w:rPr>
          <w:rFonts w:asciiTheme="majorHAnsi" w:eastAsia="Times New Roman" w:hAnsiTheme="majorHAnsi" w:cs="Times New Roman"/>
          <w:sz w:val="16"/>
          <w:szCs w:val="16"/>
          <w:lang w:eastAsia="en-GB"/>
        </w:rPr>
        <w:t xml:space="preserve"> Abp1-mCherry. </w:t>
      </w:r>
    </w:p>
    <w:p w14:paraId="5C401863" w14:textId="16E122CA" w:rsidR="00A26AED" w:rsidRPr="00562BB7" w:rsidRDefault="001E7AB0" w:rsidP="00DA4C04">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b/>
          <w:sz w:val="16"/>
          <w:szCs w:val="16"/>
          <w:lang w:eastAsia="en-GB"/>
        </w:rPr>
        <w:t>E</w:t>
      </w:r>
      <w:r w:rsidR="00120663" w:rsidRPr="00562BB7">
        <w:rPr>
          <w:rFonts w:asciiTheme="majorHAnsi" w:eastAsia="Times New Roman" w:hAnsiTheme="majorHAnsi" w:cs="Times New Roman"/>
          <w:sz w:val="16"/>
          <w:szCs w:val="16"/>
          <w:lang w:eastAsia="en-GB"/>
        </w:rPr>
        <w:t xml:space="preserve">: Schematic of membrane invagination in </w:t>
      </w:r>
      <w:r w:rsidR="00C331D5">
        <w:rPr>
          <w:rFonts w:asciiTheme="majorHAnsi" w:eastAsia="Times New Roman" w:hAnsiTheme="majorHAnsi" w:cs="Times New Roman"/>
          <w:sz w:val="16"/>
          <w:szCs w:val="16"/>
          <w:lang w:eastAsia="en-GB"/>
        </w:rPr>
        <w:t>sla2del</w:t>
      </w:r>
      <w:r w:rsidR="00120663" w:rsidRPr="00562BB7">
        <w:rPr>
          <w:rFonts w:asciiTheme="majorHAnsi" w:eastAsia="Times New Roman" w:hAnsiTheme="majorHAnsi" w:cs="Times New Roman"/>
          <w:sz w:val="16"/>
          <w:szCs w:val="16"/>
          <w:lang w:eastAsia="en-GB"/>
        </w:rPr>
        <w:t xml:space="preserve">. </w:t>
      </w:r>
      <w:r w:rsidRPr="00562BB7">
        <w:rPr>
          <w:rFonts w:asciiTheme="majorHAnsi" w:eastAsia="Times New Roman" w:hAnsiTheme="majorHAnsi" w:cs="Times New Roman"/>
          <w:b/>
          <w:sz w:val="16"/>
          <w:szCs w:val="16"/>
          <w:lang w:eastAsia="en-GB"/>
        </w:rPr>
        <w:t>F</w:t>
      </w:r>
      <w:r w:rsidR="00120663" w:rsidRPr="00562BB7">
        <w:rPr>
          <w:rFonts w:asciiTheme="majorHAnsi" w:eastAsia="Times New Roman" w:hAnsiTheme="majorHAnsi" w:cs="Times New Roman"/>
          <w:sz w:val="16"/>
          <w:szCs w:val="16"/>
          <w:lang w:eastAsia="en-GB"/>
        </w:rPr>
        <w:t xml:space="preserve">: </w:t>
      </w:r>
      <w:r w:rsidR="0084613B">
        <w:rPr>
          <w:rFonts w:asciiTheme="majorHAnsi" w:eastAsia="Times New Roman" w:hAnsiTheme="majorHAnsi" w:cs="Times New Roman"/>
          <w:sz w:val="16"/>
          <w:szCs w:val="16"/>
          <w:lang w:eastAsia="en-GB"/>
        </w:rPr>
        <w:t>Montage</w:t>
      </w:r>
      <w:r w:rsidR="00120663" w:rsidRPr="00562BB7">
        <w:rPr>
          <w:rFonts w:asciiTheme="majorHAnsi" w:eastAsia="Times New Roman" w:hAnsiTheme="majorHAnsi" w:cs="Times New Roman"/>
          <w:sz w:val="16"/>
          <w:szCs w:val="16"/>
          <w:lang w:eastAsia="en-GB"/>
        </w:rPr>
        <w:t xml:space="preserve"> of </w:t>
      </w:r>
      <w:r w:rsidRPr="00562BB7">
        <w:rPr>
          <w:rFonts w:asciiTheme="majorHAnsi" w:eastAsia="Times New Roman" w:hAnsiTheme="majorHAnsi" w:cs="Times New Roman"/>
          <w:sz w:val="16"/>
          <w:szCs w:val="16"/>
          <w:lang w:eastAsia="en-GB"/>
        </w:rPr>
        <w:t xml:space="preserve">Rvs167-GFP </w:t>
      </w:r>
      <w:r w:rsidR="0043619E">
        <w:rPr>
          <w:rFonts w:asciiTheme="majorHAnsi" w:eastAsia="Times New Roman" w:hAnsiTheme="majorHAnsi" w:cs="Times New Roman"/>
          <w:sz w:val="16"/>
          <w:szCs w:val="16"/>
          <w:lang w:eastAsia="en-GB"/>
        </w:rPr>
        <w:t xml:space="preserve">or </w:t>
      </w:r>
      <w:r w:rsidRPr="00562BB7">
        <w:rPr>
          <w:rFonts w:asciiTheme="majorHAnsi" w:eastAsia="Times New Roman" w:hAnsiTheme="majorHAnsi" w:cs="Times New Roman"/>
          <w:sz w:val="16"/>
          <w:szCs w:val="16"/>
          <w:lang w:eastAsia="en-GB"/>
        </w:rPr>
        <w:t xml:space="preserve">BAR-GFP with Abp1-mCherry. Exposure rate 1000ms for GFP, 800ms for RFP. </w:t>
      </w:r>
    </w:p>
    <w:p w14:paraId="6C4DE18B" w14:textId="607521D9" w:rsidR="00AB1498" w:rsidRDefault="001E7AB0" w:rsidP="00DA4C04">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b/>
          <w:sz w:val="16"/>
          <w:szCs w:val="16"/>
          <w:lang w:eastAsia="en-GB"/>
        </w:rPr>
        <w:t>G</w:t>
      </w:r>
      <w:r w:rsidRPr="00562BB7">
        <w:rPr>
          <w:rFonts w:asciiTheme="majorHAnsi" w:eastAsia="Times New Roman" w:hAnsiTheme="majorHAnsi" w:cs="Times New Roman"/>
          <w:sz w:val="16"/>
          <w:szCs w:val="16"/>
          <w:lang w:eastAsia="en-GB"/>
        </w:rPr>
        <w:t xml:space="preserve">: Maximum intensity projection of </w:t>
      </w:r>
      <w:r w:rsidR="0036689C">
        <w:rPr>
          <w:rFonts w:asciiTheme="majorHAnsi" w:eastAsia="Times New Roman" w:hAnsiTheme="majorHAnsi" w:cs="Times New Roman"/>
          <w:sz w:val="16"/>
          <w:szCs w:val="16"/>
          <w:lang w:eastAsia="en-GB"/>
        </w:rPr>
        <w:t>time</w:t>
      </w:r>
      <w:r w:rsidR="0084613B">
        <w:rPr>
          <w:rFonts w:asciiTheme="majorHAnsi" w:eastAsia="Times New Roman" w:hAnsiTheme="majorHAnsi" w:cs="Times New Roman"/>
          <w:sz w:val="16"/>
          <w:szCs w:val="16"/>
          <w:lang w:eastAsia="en-GB"/>
        </w:rPr>
        <w:t>-</w:t>
      </w:r>
      <w:r w:rsidR="0036689C">
        <w:rPr>
          <w:rFonts w:asciiTheme="majorHAnsi" w:eastAsia="Times New Roman" w:hAnsiTheme="majorHAnsi" w:cs="Times New Roman"/>
          <w:sz w:val="16"/>
          <w:szCs w:val="16"/>
          <w:lang w:eastAsia="en-GB"/>
        </w:rPr>
        <w:t xml:space="preserve">lapse images of </w:t>
      </w:r>
      <w:r w:rsidR="0036689C" w:rsidRPr="00780056">
        <w:rPr>
          <w:rFonts w:asciiTheme="majorHAnsi" w:eastAsia="Times New Roman" w:hAnsiTheme="majorHAnsi" w:cs="Times New Roman"/>
          <w:i/>
          <w:sz w:val="16"/>
          <w:szCs w:val="16"/>
          <w:lang w:eastAsia="en-GB"/>
        </w:rPr>
        <w:t>s</w:t>
      </w:r>
      <w:r w:rsidRPr="00780056">
        <w:rPr>
          <w:rFonts w:asciiTheme="majorHAnsi" w:eastAsia="Times New Roman" w:hAnsiTheme="majorHAnsi" w:cs="Times New Roman"/>
          <w:i/>
          <w:sz w:val="16"/>
          <w:szCs w:val="16"/>
          <w:lang w:eastAsia="en-GB"/>
        </w:rPr>
        <w:t>la2</w:t>
      </w:r>
      <w:r w:rsidR="00AF21C6" w:rsidRPr="00780056">
        <w:rPr>
          <w:rFonts w:asciiTheme="majorHAnsi" w:eastAsia="Times New Roman" w:hAnsiTheme="majorHAnsi" w:cs="Times New Roman"/>
          <w:i/>
          <w:sz w:val="16"/>
          <w:szCs w:val="16"/>
          <w:lang w:eastAsia="en-GB"/>
        </w:rPr>
        <w:t>Δ</w:t>
      </w:r>
      <w:r w:rsidR="00780056">
        <w:rPr>
          <w:rFonts w:asciiTheme="majorHAnsi" w:eastAsia="Times New Roman" w:hAnsiTheme="majorHAnsi" w:cs="Times New Roman"/>
          <w:sz w:val="16"/>
          <w:szCs w:val="16"/>
          <w:lang w:eastAsia="en-GB"/>
        </w:rPr>
        <w:t xml:space="preserve"> </w:t>
      </w:r>
      <w:r w:rsidRPr="00562BB7">
        <w:rPr>
          <w:rFonts w:asciiTheme="majorHAnsi" w:eastAsia="Times New Roman" w:hAnsiTheme="majorHAnsi" w:cs="Times New Roman"/>
          <w:sz w:val="16"/>
          <w:szCs w:val="16"/>
          <w:lang w:eastAsia="en-GB"/>
        </w:rPr>
        <w:t xml:space="preserve">cells expressing Rvs167-GFP </w:t>
      </w:r>
      <w:r w:rsidR="0084613B">
        <w:rPr>
          <w:rFonts w:asciiTheme="majorHAnsi" w:eastAsia="Times New Roman" w:hAnsiTheme="majorHAnsi" w:cs="Times New Roman"/>
          <w:sz w:val="16"/>
          <w:szCs w:val="16"/>
          <w:lang w:eastAsia="en-GB"/>
        </w:rPr>
        <w:t>or</w:t>
      </w:r>
      <w:r w:rsidRPr="00562BB7">
        <w:rPr>
          <w:rFonts w:asciiTheme="majorHAnsi" w:eastAsia="Times New Roman" w:hAnsiTheme="majorHAnsi" w:cs="Times New Roman"/>
          <w:sz w:val="16"/>
          <w:szCs w:val="16"/>
          <w:lang w:eastAsia="en-GB"/>
        </w:rPr>
        <w:t xml:space="preserve"> BAR-GFP, with Abp1-mCherry, </w:t>
      </w:r>
      <w:r w:rsidR="0084613B">
        <w:rPr>
          <w:rFonts w:asciiTheme="majorHAnsi" w:eastAsia="Times New Roman" w:hAnsiTheme="majorHAnsi" w:cs="Times New Roman"/>
          <w:sz w:val="16"/>
          <w:szCs w:val="16"/>
          <w:lang w:eastAsia="en-GB"/>
        </w:rPr>
        <w:t>after treatment</w:t>
      </w:r>
      <w:r w:rsidRPr="00562BB7">
        <w:rPr>
          <w:rFonts w:asciiTheme="majorHAnsi" w:eastAsia="Times New Roman" w:hAnsiTheme="majorHAnsi" w:cs="Times New Roman"/>
          <w:sz w:val="16"/>
          <w:szCs w:val="16"/>
          <w:lang w:eastAsia="en-GB"/>
        </w:rPr>
        <w:t xml:space="preserve"> with </w:t>
      </w:r>
      <w:proofErr w:type="spellStart"/>
      <w:r w:rsidRPr="00562BB7">
        <w:rPr>
          <w:rFonts w:asciiTheme="majorHAnsi" w:eastAsia="Times New Roman" w:hAnsiTheme="majorHAnsi" w:cs="Times New Roman"/>
          <w:sz w:val="16"/>
          <w:szCs w:val="16"/>
          <w:lang w:eastAsia="en-GB"/>
        </w:rPr>
        <w:t>LatA</w:t>
      </w:r>
      <w:proofErr w:type="spellEnd"/>
      <w:r w:rsidRPr="00562BB7">
        <w:rPr>
          <w:rFonts w:asciiTheme="majorHAnsi" w:eastAsia="Times New Roman" w:hAnsiTheme="majorHAnsi" w:cs="Times New Roman"/>
          <w:sz w:val="16"/>
          <w:szCs w:val="16"/>
          <w:lang w:eastAsia="en-GB"/>
        </w:rPr>
        <w:t xml:space="preserve"> for 10’. Exposure rate 1000ms for GFP, 800ms for RFP.</w:t>
      </w:r>
      <w:r w:rsidRPr="00562BB7">
        <w:rPr>
          <w:rFonts w:asciiTheme="majorHAnsi" w:eastAsia="Times New Roman" w:hAnsiTheme="majorHAnsi" w:cs="Times New Roman"/>
          <w:b/>
          <w:sz w:val="16"/>
          <w:szCs w:val="16"/>
          <w:lang w:eastAsia="en-GB"/>
        </w:rPr>
        <w:t xml:space="preserve"> H</w:t>
      </w:r>
      <w:r w:rsidRPr="00562BB7">
        <w:rPr>
          <w:rFonts w:asciiTheme="majorHAnsi" w:eastAsia="Times New Roman" w:hAnsiTheme="majorHAnsi" w:cs="Times New Roman"/>
          <w:sz w:val="16"/>
          <w:szCs w:val="16"/>
          <w:lang w:eastAsia="en-GB"/>
        </w:rPr>
        <w:t xml:space="preserve">: Schematic of membrane invagination in </w:t>
      </w:r>
      <w:r w:rsidR="00780056" w:rsidRPr="00780056">
        <w:rPr>
          <w:rFonts w:asciiTheme="majorHAnsi" w:eastAsia="Times New Roman" w:hAnsiTheme="majorHAnsi" w:cs="Times New Roman"/>
          <w:i/>
          <w:sz w:val="16"/>
          <w:szCs w:val="16"/>
          <w:lang w:eastAsia="en-GB"/>
        </w:rPr>
        <w:t>s</w:t>
      </w:r>
      <w:r w:rsidRPr="00780056">
        <w:rPr>
          <w:rFonts w:asciiTheme="majorHAnsi" w:eastAsia="Times New Roman" w:hAnsiTheme="majorHAnsi" w:cs="Times New Roman"/>
          <w:i/>
          <w:sz w:val="16"/>
          <w:szCs w:val="16"/>
          <w:lang w:eastAsia="en-GB"/>
        </w:rPr>
        <w:t>la2</w:t>
      </w:r>
      <w:r w:rsidR="00AF21C6" w:rsidRPr="00780056">
        <w:rPr>
          <w:rFonts w:asciiTheme="majorHAnsi" w:eastAsia="Times New Roman" w:hAnsiTheme="majorHAnsi" w:cs="Times New Roman"/>
          <w:i/>
          <w:sz w:val="16"/>
          <w:szCs w:val="16"/>
          <w:lang w:eastAsia="en-GB"/>
        </w:rPr>
        <w:t>Δ</w:t>
      </w:r>
      <w:r w:rsidR="00780056">
        <w:rPr>
          <w:rFonts w:asciiTheme="majorHAnsi" w:eastAsia="Times New Roman" w:hAnsiTheme="majorHAnsi" w:cs="Times New Roman"/>
          <w:sz w:val="16"/>
          <w:szCs w:val="16"/>
          <w:lang w:eastAsia="en-GB"/>
        </w:rPr>
        <w:t xml:space="preserve"> </w:t>
      </w:r>
      <w:r w:rsidRPr="00562BB7">
        <w:rPr>
          <w:rFonts w:asciiTheme="majorHAnsi" w:eastAsia="Times New Roman" w:hAnsiTheme="majorHAnsi" w:cs="Times New Roman"/>
          <w:sz w:val="16"/>
          <w:szCs w:val="16"/>
          <w:lang w:eastAsia="en-GB"/>
        </w:rPr>
        <w:t xml:space="preserve">cells treated with </w:t>
      </w:r>
      <w:proofErr w:type="spellStart"/>
      <w:r w:rsidRPr="00562BB7">
        <w:rPr>
          <w:rFonts w:asciiTheme="majorHAnsi" w:eastAsia="Times New Roman" w:hAnsiTheme="majorHAnsi" w:cs="Times New Roman"/>
          <w:sz w:val="16"/>
          <w:szCs w:val="16"/>
          <w:lang w:eastAsia="en-GB"/>
        </w:rPr>
        <w:t>LatA</w:t>
      </w:r>
      <w:proofErr w:type="spellEnd"/>
      <w:r w:rsidR="005B106D">
        <w:rPr>
          <w:rFonts w:asciiTheme="majorHAnsi" w:eastAsia="Times New Roman" w:hAnsiTheme="majorHAnsi" w:cs="Times New Roman"/>
          <w:sz w:val="16"/>
          <w:szCs w:val="16"/>
          <w:lang w:eastAsia="en-GB"/>
        </w:rPr>
        <w:t>.</w:t>
      </w:r>
      <w:r w:rsidR="0036689C">
        <w:rPr>
          <w:rFonts w:asciiTheme="majorHAnsi" w:eastAsia="Times New Roman" w:hAnsiTheme="majorHAnsi" w:cs="Times New Roman"/>
          <w:sz w:val="16"/>
          <w:szCs w:val="16"/>
          <w:lang w:eastAsia="en-GB"/>
        </w:rPr>
        <w:t xml:space="preserve"> </w:t>
      </w:r>
    </w:p>
    <w:p w14:paraId="5029D632" w14:textId="02D277C7" w:rsidR="009F4AF2" w:rsidRPr="00562BB7" w:rsidRDefault="0036689C" w:rsidP="00DA4C04">
      <w:pPr>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All scale bars = </w:t>
      </w:r>
      <w:commentRangeStart w:id="72"/>
      <w:r>
        <w:rPr>
          <w:rFonts w:asciiTheme="majorHAnsi" w:eastAsia="Times New Roman" w:hAnsiTheme="majorHAnsi" w:cs="Times New Roman"/>
          <w:sz w:val="16"/>
          <w:szCs w:val="16"/>
          <w:lang w:eastAsia="en-GB"/>
        </w:rPr>
        <w:t>2um</w:t>
      </w:r>
      <w:commentRangeEnd w:id="72"/>
      <w:r w:rsidR="00BC7E26">
        <w:rPr>
          <w:rStyle w:val="CommentReference"/>
        </w:rPr>
        <w:commentReference w:id="72"/>
      </w:r>
      <w:r>
        <w:rPr>
          <w:rFonts w:asciiTheme="majorHAnsi" w:eastAsia="Times New Roman" w:hAnsiTheme="majorHAnsi" w:cs="Times New Roman"/>
          <w:sz w:val="16"/>
          <w:szCs w:val="16"/>
          <w:lang w:eastAsia="en-GB"/>
        </w:rPr>
        <w:t>.</w:t>
      </w:r>
    </w:p>
    <w:p w14:paraId="375A7B3B" w14:textId="77777777" w:rsidR="00562BB7" w:rsidRDefault="00562BB7" w:rsidP="00DA4C04">
      <w:pPr>
        <w:rPr>
          <w:rFonts w:asciiTheme="majorHAnsi" w:eastAsia="Times New Roman" w:hAnsiTheme="majorHAnsi" w:cs="Times New Roman"/>
          <w:lang w:eastAsia="en-GB"/>
        </w:rPr>
      </w:pPr>
    </w:p>
    <w:p w14:paraId="73FBFA2C" w14:textId="4034CCE0" w:rsidR="009F4AF2" w:rsidRPr="00201B26" w:rsidRDefault="00201B26" w:rsidP="00DA4C04">
      <w:pPr>
        <w:rPr>
          <w:rFonts w:asciiTheme="majorHAnsi" w:eastAsia="Times New Roman" w:hAnsiTheme="majorHAnsi" w:cs="Times New Roman"/>
          <w:b/>
          <w:sz w:val="28"/>
          <w:szCs w:val="28"/>
          <w:lang w:eastAsia="en-GB"/>
        </w:rPr>
      </w:pPr>
      <w:r w:rsidRPr="00201B26">
        <w:rPr>
          <w:rFonts w:asciiTheme="majorHAnsi" w:eastAsia="Times New Roman" w:hAnsiTheme="majorHAnsi" w:cs="Times New Roman"/>
          <w:b/>
          <w:sz w:val="28"/>
          <w:szCs w:val="28"/>
          <w:lang w:eastAsia="en-GB"/>
        </w:rPr>
        <w:t xml:space="preserve">R1.2 </w:t>
      </w:r>
      <w:r w:rsidR="009F4AF2" w:rsidRPr="00201B26">
        <w:rPr>
          <w:rFonts w:asciiTheme="majorHAnsi" w:eastAsia="Times New Roman" w:hAnsiTheme="majorHAnsi" w:cs="Times New Roman"/>
          <w:b/>
          <w:sz w:val="28"/>
          <w:szCs w:val="28"/>
          <w:lang w:eastAsia="en-GB"/>
        </w:rPr>
        <w:t xml:space="preserve">The SH3 domain </w:t>
      </w:r>
      <w:r w:rsidR="006D1561" w:rsidRPr="00201B26">
        <w:rPr>
          <w:rFonts w:asciiTheme="majorHAnsi" w:eastAsia="Times New Roman" w:hAnsiTheme="majorHAnsi" w:cs="Times New Roman"/>
          <w:b/>
          <w:sz w:val="28"/>
          <w:szCs w:val="28"/>
          <w:lang w:eastAsia="en-GB"/>
        </w:rPr>
        <w:t>is able to</w:t>
      </w:r>
      <w:r w:rsidR="005D2A36" w:rsidRPr="00201B26">
        <w:rPr>
          <w:rFonts w:asciiTheme="majorHAnsi" w:eastAsia="Times New Roman" w:hAnsiTheme="majorHAnsi" w:cs="Times New Roman"/>
          <w:b/>
          <w:sz w:val="28"/>
          <w:szCs w:val="28"/>
          <w:lang w:eastAsia="en-GB"/>
        </w:rPr>
        <w:t xml:space="preserve"> localize </w:t>
      </w:r>
      <w:proofErr w:type="spellStart"/>
      <w:r w:rsidR="005D2A36" w:rsidRPr="00201B26">
        <w:rPr>
          <w:rFonts w:asciiTheme="majorHAnsi" w:eastAsia="Times New Roman" w:hAnsiTheme="majorHAnsi" w:cs="Times New Roman"/>
          <w:b/>
          <w:sz w:val="28"/>
          <w:szCs w:val="28"/>
          <w:lang w:eastAsia="en-GB"/>
        </w:rPr>
        <w:t>Rvs</w:t>
      </w:r>
      <w:proofErr w:type="spellEnd"/>
      <w:r w:rsidR="005D2A36" w:rsidRPr="00201B26">
        <w:rPr>
          <w:rFonts w:asciiTheme="majorHAnsi" w:eastAsia="Times New Roman" w:hAnsiTheme="majorHAnsi" w:cs="Times New Roman"/>
          <w:b/>
          <w:sz w:val="28"/>
          <w:szCs w:val="28"/>
          <w:lang w:eastAsia="en-GB"/>
        </w:rPr>
        <w:t xml:space="preserve"> in an</w:t>
      </w:r>
      <w:r w:rsidR="009F4AF2" w:rsidRPr="00201B26">
        <w:rPr>
          <w:rFonts w:asciiTheme="majorHAnsi" w:eastAsia="Times New Roman" w:hAnsiTheme="majorHAnsi" w:cs="Times New Roman"/>
          <w:b/>
          <w:sz w:val="28"/>
          <w:szCs w:val="28"/>
          <w:lang w:eastAsia="en-GB"/>
        </w:rPr>
        <w:t xml:space="preserve"> </w:t>
      </w:r>
      <w:proofErr w:type="spellStart"/>
      <w:r w:rsidR="009F4AF2" w:rsidRPr="00201B26">
        <w:rPr>
          <w:rFonts w:asciiTheme="majorHAnsi" w:eastAsia="Times New Roman" w:hAnsiTheme="majorHAnsi" w:cs="Times New Roman"/>
          <w:b/>
          <w:sz w:val="28"/>
          <w:szCs w:val="28"/>
          <w:lang w:eastAsia="en-GB"/>
        </w:rPr>
        <w:t>actin</w:t>
      </w:r>
      <w:proofErr w:type="spellEnd"/>
      <w:r w:rsidR="006019AB" w:rsidRPr="00201B26">
        <w:rPr>
          <w:rFonts w:asciiTheme="majorHAnsi" w:eastAsia="Times New Roman" w:hAnsiTheme="majorHAnsi" w:cs="Times New Roman"/>
          <w:b/>
          <w:sz w:val="28"/>
          <w:szCs w:val="28"/>
          <w:lang w:eastAsia="en-GB"/>
        </w:rPr>
        <w:t xml:space="preserve"> and curvature</w:t>
      </w:r>
      <w:r w:rsidR="005F5D63" w:rsidRPr="00201B26">
        <w:rPr>
          <w:rFonts w:asciiTheme="majorHAnsi" w:eastAsia="Times New Roman" w:hAnsiTheme="majorHAnsi" w:cs="Times New Roman"/>
          <w:b/>
          <w:sz w:val="28"/>
          <w:szCs w:val="28"/>
          <w:lang w:eastAsia="en-GB"/>
        </w:rPr>
        <w:t>-</w:t>
      </w:r>
      <w:r w:rsidR="009F4AF2" w:rsidRPr="00201B26">
        <w:rPr>
          <w:rFonts w:asciiTheme="majorHAnsi" w:eastAsia="Times New Roman" w:hAnsiTheme="majorHAnsi" w:cs="Times New Roman"/>
          <w:b/>
          <w:sz w:val="28"/>
          <w:szCs w:val="28"/>
          <w:lang w:eastAsia="en-GB"/>
        </w:rPr>
        <w:t xml:space="preserve">independent </w:t>
      </w:r>
      <w:r w:rsidR="005D2A36" w:rsidRPr="00201B26">
        <w:rPr>
          <w:rFonts w:asciiTheme="majorHAnsi" w:eastAsia="Times New Roman" w:hAnsiTheme="majorHAnsi" w:cs="Times New Roman"/>
          <w:b/>
          <w:sz w:val="28"/>
          <w:szCs w:val="28"/>
          <w:lang w:eastAsia="en-GB"/>
        </w:rPr>
        <w:t>manner</w:t>
      </w:r>
    </w:p>
    <w:p w14:paraId="283AAE12" w14:textId="77777777" w:rsidR="00315579" w:rsidRDefault="00315579" w:rsidP="00DA4C04">
      <w:pPr>
        <w:rPr>
          <w:rFonts w:asciiTheme="majorHAnsi" w:eastAsia="Times New Roman" w:hAnsiTheme="majorHAnsi" w:cs="Times New Roman"/>
          <w:lang w:eastAsia="en-GB"/>
        </w:rPr>
      </w:pPr>
    </w:p>
    <w:p w14:paraId="28695CD3" w14:textId="1F2B9E3C" w:rsidR="00A94339" w:rsidRDefault="00774E0A"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As I show in </w:t>
      </w:r>
      <w:r w:rsidR="0076743B">
        <w:rPr>
          <w:rFonts w:asciiTheme="majorHAnsi" w:eastAsia="Times New Roman" w:hAnsiTheme="majorHAnsi" w:cs="Times New Roman"/>
          <w:lang w:eastAsia="en-GB"/>
        </w:rPr>
        <w:t>R1.1</w:t>
      </w:r>
      <w:r>
        <w:rPr>
          <w:rFonts w:asciiTheme="majorHAnsi" w:eastAsia="Times New Roman" w:hAnsiTheme="majorHAnsi" w:cs="Times New Roman"/>
          <w:lang w:eastAsia="en-GB"/>
        </w:rPr>
        <w:t>, f</w:t>
      </w:r>
      <w:r w:rsidR="00527D22">
        <w:rPr>
          <w:rFonts w:asciiTheme="majorHAnsi" w:eastAsia="Times New Roman" w:hAnsiTheme="majorHAnsi" w:cs="Times New Roman"/>
          <w:lang w:eastAsia="en-GB"/>
        </w:rPr>
        <w:t>ull-</w:t>
      </w:r>
      <w:r w:rsidR="002908BD">
        <w:rPr>
          <w:rFonts w:asciiTheme="majorHAnsi" w:eastAsia="Times New Roman" w:hAnsiTheme="majorHAnsi" w:cs="Times New Roman"/>
          <w:lang w:eastAsia="en-GB"/>
        </w:rPr>
        <w:t>length Rvs</w:t>
      </w:r>
      <w:r w:rsidR="0070561B">
        <w:rPr>
          <w:rFonts w:asciiTheme="majorHAnsi" w:eastAsia="Times New Roman" w:hAnsiTheme="majorHAnsi" w:cs="Times New Roman"/>
          <w:lang w:eastAsia="en-GB"/>
        </w:rPr>
        <w:t>167</w:t>
      </w:r>
      <w:r w:rsidR="00CC008C">
        <w:rPr>
          <w:rFonts w:asciiTheme="majorHAnsi" w:eastAsia="Times New Roman" w:hAnsiTheme="majorHAnsi" w:cs="Times New Roman"/>
          <w:lang w:eastAsia="en-GB"/>
        </w:rPr>
        <w:t xml:space="preserve"> is able to localize to </w:t>
      </w:r>
      <w:r w:rsidR="00C84DCF">
        <w:rPr>
          <w:rFonts w:asciiTheme="majorHAnsi" w:eastAsia="Times New Roman" w:hAnsiTheme="majorHAnsi" w:cs="Times New Roman"/>
          <w:lang w:eastAsia="en-GB"/>
        </w:rPr>
        <w:t>endocytic patches</w:t>
      </w:r>
      <w:r w:rsidR="002908BD">
        <w:rPr>
          <w:rFonts w:asciiTheme="majorHAnsi" w:eastAsia="Times New Roman" w:hAnsiTheme="majorHAnsi" w:cs="Times New Roman"/>
          <w:lang w:eastAsia="en-GB"/>
        </w:rPr>
        <w:t xml:space="preserve"> in </w:t>
      </w:r>
      <w:r w:rsidR="0070561B" w:rsidRPr="009A08B2">
        <w:rPr>
          <w:rFonts w:asciiTheme="majorHAnsi" w:eastAsia="Times New Roman" w:hAnsiTheme="majorHAnsi" w:cs="Times New Roman"/>
          <w:i/>
          <w:lang w:eastAsia="en-GB"/>
          <w:rPrChange w:id="74" w:author="Marko" w:date="2018-08-13T20:06:00Z">
            <w:rPr>
              <w:rFonts w:asciiTheme="majorHAnsi" w:eastAsia="Times New Roman" w:hAnsiTheme="majorHAnsi" w:cs="Times New Roman"/>
              <w:lang w:eastAsia="en-GB"/>
            </w:rPr>
          </w:rPrChange>
        </w:rPr>
        <w:t>s</w:t>
      </w:r>
      <w:r w:rsidR="002908BD" w:rsidRPr="009A08B2">
        <w:rPr>
          <w:rFonts w:asciiTheme="majorHAnsi" w:eastAsia="Times New Roman" w:hAnsiTheme="majorHAnsi" w:cs="Times New Roman"/>
          <w:i/>
          <w:lang w:eastAsia="en-GB"/>
          <w:rPrChange w:id="75" w:author="Marko" w:date="2018-08-13T20:06:00Z">
            <w:rPr>
              <w:rFonts w:asciiTheme="majorHAnsi" w:eastAsia="Times New Roman" w:hAnsiTheme="majorHAnsi" w:cs="Times New Roman"/>
              <w:lang w:eastAsia="en-GB"/>
            </w:rPr>
          </w:rPrChange>
        </w:rPr>
        <w:t>la2</w:t>
      </w:r>
      <w:r w:rsidR="00AF21C6" w:rsidRPr="009A08B2">
        <w:rPr>
          <w:rFonts w:asciiTheme="majorHAnsi" w:eastAsia="Times New Roman" w:hAnsiTheme="majorHAnsi" w:cs="Times New Roman"/>
          <w:i/>
          <w:lang w:eastAsia="en-GB"/>
          <w:rPrChange w:id="76" w:author="Marko" w:date="2018-08-13T20:06:00Z">
            <w:rPr>
              <w:rFonts w:asciiTheme="majorHAnsi" w:eastAsia="Times New Roman" w:hAnsiTheme="majorHAnsi" w:cs="Times New Roman"/>
              <w:lang w:eastAsia="en-GB"/>
            </w:rPr>
          </w:rPrChange>
        </w:rPr>
        <w:t>Δ</w:t>
      </w:r>
      <w:ins w:id="77" w:author="Marko" w:date="2018-08-13T20:06:00Z">
        <w:r w:rsidR="009A08B2">
          <w:rPr>
            <w:rFonts w:asciiTheme="majorHAnsi" w:eastAsia="Times New Roman" w:hAnsiTheme="majorHAnsi" w:cs="Times New Roman"/>
            <w:lang w:eastAsia="en-GB"/>
          </w:rPr>
          <w:t xml:space="preserve"> </w:t>
        </w:r>
      </w:ins>
      <w:r w:rsidR="002908BD">
        <w:rPr>
          <w:rFonts w:asciiTheme="majorHAnsi" w:eastAsia="Times New Roman" w:hAnsiTheme="majorHAnsi" w:cs="Times New Roman"/>
          <w:lang w:eastAsia="en-GB"/>
        </w:rPr>
        <w:t xml:space="preserve">cells. </w:t>
      </w:r>
      <w:r w:rsidR="00933C1F">
        <w:rPr>
          <w:rFonts w:asciiTheme="majorHAnsi" w:eastAsia="Times New Roman" w:hAnsiTheme="majorHAnsi" w:cs="Times New Roman"/>
          <w:lang w:eastAsia="en-GB"/>
        </w:rPr>
        <w:t>This localization must be dependent on the SH3 domain</w:t>
      </w:r>
      <w:r w:rsidR="005F5D63">
        <w:rPr>
          <w:rFonts w:asciiTheme="majorHAnsi" w:eastAsia="Times New Roman" w:hAnsiTheme="majorHAnsi" w:cs="Times New Roman"/>
          <w:lang w:eastAsia="en-GB"/>
        </w:rPr>
        <w:t xml:space="preserve">, since BAR alone does not localize in </w:t>
      </w:r>
      <w:r w:rsidR="0001717F">
        <w:rPr>
          <w:rFonts w:asciiTheme="majorHAnsi" w:eastAsia="Times New Roman" w:hAnsiTheme="majorHAnsi" w:cs="Times New Roman"/>
          <w:lang w:eastAsia="en-GB"/>
        </w:rPr>
        <w:t>sla2</w:t>
      </w:r>
      <w:r w:rsidR="00AF21C6">
        <w:rPr>
          <w:rFonts w:asciiTheme="majorHAnsi" w:eastAsia="Times New Roman" w:hAnsiTheme="majorHAnsi" w:cs="Times New Roman"/>
          <w:lang w:eastAsia="en-GB"/>
        </w:rPr>
        <w:t>Δ</w:t>
      </w:r>
      <w:r w:rsidR="00B23520">
        <w:rPr>
          <w:rFonts w:asciiTheme="majorHAnsi" w:eastAsia="Times New Roman" w:hAnsiTheme="majorHAnsi" w:cs="Times New Roman"/>
          <w:lang w:eastAsia="en-GB"/>
        </w:rPr>
        <w:t>cells</w:t>
      </w:r>
      <w:r w:rsidR="002908BD">
        <w:rPr>
          <w:rFonts w:asciiTheme="majorHAnsi" w:eastAsia="Times New Roman" w:hAnsiTheme="majorHAnsi" w:cs="Times New Roman"/>
          <w:lang w:eastAsia="en-GB"/>
        </w:rPr>
        <w:t>. SH3 domain</w:t>
      </w:r>
      <w:r w:rsidR="00AB7943">
        <w:rPr>
          <w:rFonts w:asciiTheme="majorHAnsi" w:eastAsia="Times New Roman" w:hAnsiTheme="majorHAnsi" w:cs="Times New Roman"/>
          <w:lang w:eastAsia="en-GB"/>
        </w:rPr>
        <w:t>s</w:t>
      </w:r>
      <w:r w:rsidR="002908BD">
        <w:rPr>
          <w:rFonts w:asciiTheme="majorHAnsi" w:eastAsia="Times New Roman" w:hAnsiTheme="majorHAnsi" w:cs="Times New Roman"/>
          <w:lang w:eastAsia="en-GB"/>
        </w:rPr>
        <w:t xml:space="preserve"> </w:t>
      </w:r>
      <w:r w:rsidR="00AB7943">
        <w:rPr>
          <w:rFonts w:asciiTheme="majorHAnsi" w:eastAsia="Times New Roman" w:hAnsiTheme="majorHAnsi" w:cs="Times New Roman"/>
          <w:lang w:eastAsia="en-GB"/>
        </w:rPr>
        <w:t>are known to</w:t>
      </w:r>
      <w:r w:rsidR="002908BD">
        <w:rPr>
          <w:rFonts w:asciiTheme="majorHAnsi" w:eastAsia="Times New Roman" w:hAnsiTheme="majorHAnsi" w:cs="Times New Roman"/>
          <w:lang w:eastAsia="en-GB"/>
        </w:rPr>
        <w:t xml:space="preserve"> interact </w:t>
      </w:r>
      <w:r w:rsidR="00AB7943">
        <w:rPr>
          <w:rFonts w:asciiTheme="majorHAnsi" w:eastAsia="Times New Roman" w:hAnsiTheme="majorHAnsi" w:cs="Times New Roman"/>
          <w:lang w:eastAsia="en-GB"/>
        </w:rPr>
        <w:t xml:space="preserve">many </w:t>
      </w:r>
      <w:r w:rsidR="003466C4">
        <w:rPr>
          <w:rFonts w:asciiTheme="majorHAnsi" w:eastAsia="Times New Roman" w:hAnsiTheme="majorHAnsi" w:cs="Times New Roman"/>
          <w:lang w:eastAsia="en-GB"/>
        </w:rPr>
        <w:t>actin associated proteins</w:t>
      </w:r>
      <w:r w:rsidR="002908BD">
        <w:rPr>
          <w:rFonts w:asciiTheme="majorHAnsi" w:eastAsia="Times New Roman" w:hAnsiTheme="majorHAnsi" w:cs="Times New Roman"/>
          <w:lang w:eastAsia="en-GB"/>
        </w:rPr>
        <w:t xml:space="preserve">: </w:t>
      </w:r>
      <w:commentRangeStart w:id="78"/>
      <w:r w:rsidR="002908BD">
        <w:rPr>
          <w:rFonts w:asciiTheme="majorHAnsi" w:eastAsia="Times New Roman" w:hAnsiTheme="majorHAnsi" w:cs="Times New Roman"/>
          <w:lang w:eastAsia="en-GB"/>
        </w:rPr>
        <w:t xml:space="preserve">an interaction with Abp1 has been shown, as well as with Las17, type I </w:t>
      </w:r>
      <w:del w:id="79" w:author="Marko" w:date="2018-08-13T20:06:00Z">
        <w:r w:rsidR="002908BD" w:rsidDel="003E576D">
          <w:rPr>
            <w:rFonts w:asciiTheme="majorHAnsi" w:eastAsia="Times New Roman" w:hAnsiTheme="majorHAnsi" w:cs="Times New Roman"/>
            <w:lang w:eastAsia="en-GB"/>
          </w:rPr>
          <w:delText>Myosins</w:delText>
        </w:r>
      </w:del>
      <w:proofErr w:type="spellStart"/>
      <w:ins w:id="80" w:author="Marko" w:date="2018-08-13T20:06:00Z">
        <w:r w:rsidR="003E576D">
          <w:rPr>
            <w:rFonts w:asciiTheme="majorHAnsi" w:eastAsia="Times New Roman" w:hAnsiTheme="majorHAnsi" w:cs="Times New Roman"/>
            <w:lang w:eastAsia="en-GB"/>
          </w:rPr>
          <w:t>myosins</w:t>
        </w:r>
      </w:ins>
      <w:proofErr w:type="spellEnd"/>
      <w:r w:rsidR="002908BD">
        <w:rPr>
          <w:rFonts w:asciiTheme="majorHAnsi" w:eastAsia="Times New Roman" w:hAnsiTheme="majorHAnsi" w:cs="Times New Roman"/>
          <w:lang w:eastAsia="en-GB"/>
        </w:rPr>
        <w:t xml:space="preserve">, </w:t>
      </w:r>
      <w:r w:rsidR="005F5D63">
        <w:rPr>
          <w:rFonts w:asciiTheme="majorHAnsi" w:eastAsia="Times New Roman" w:hAnsiTheme="majorHAnsi" w:cs="Times New Roman"/>
          <w:lang w:eastAsia="en-GB"/>
        </w:rPr>
        <w:t>and Vrp1.</w:t>
      </w:r>
      <w:r w:rsidR="002908BD">
        <w:rPr>
          <w:rFonts w:asciiTheme="majorHAnsi" w:eastAsia="Times New Roman" w:hAnsiTheme="majorHAnsi" w:cs="Times New Roman"/>
          <w:lang w:eastAsia="en-GB"/>
        </w:rPr>
        <w:t xml:space="preserve"> </w:t>
      </w:r>
      <w:commentRangeEnd w:id="78"/>
      <w:r w:rsidR="00A01138">
        <w:rPr>
          <w:rStyle w:val="CommentReference"/>
        </w:rPr>
        <w:commentReference w:id="78"/>
      </w:r>
    </w:p>
    <w:p w14:paraId="3AA893DC" w14:textId="77777777" w:rsidR="00A94339" w:rsidRDefault="00A94339" w:rsidP="00DA4C04">
      <w:pPr>
        <w:rPr>
          <w:rFonts w:asciiTheme="majorHAnsi" w:eastAsia="Times New Roman" w:hAnsiTheme="majorHAnsi" w:cs="Times New Roman"/>
          <w:lang w:eastAsia="en-GB"/>
        </w:rPr>
      </w:pPr>
    </w:p>
    <w:p w14:paraId="5DCFEFDC" w14:textId="2DF64CEE" w:rsidR="002908BD" w:rsidRDefault="002908BD"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 order to </w:t>
      </w:r>
      <w:r w:rsidR="00E62948">
        <w:rPr>
          <w:rFonts w:asciiTheme="majorHAnsi" w:eastAsia="Times New Roman" w:hAnsiTheme="majorHAnsi" w:cs="Times New Roman"/>
          <w:lang w:eastAsia="en-GB"/>
        </w:rPr>
        <w:t>test</w:t>
      </w:r>
      <w:r>
        <w:rPr>
          <w:rFonts w:asciiTheme="majorHAnsi" w:eastAsia="Times New Roman" w:hAnsiTheme="majorHAnsi" w:cs="Times New Roman"/>
          <w:lang w:eastAsia="en-GB"/>
        </w:rPr>
        <w:t xml:space="preserve"> </w:t>
      </w:r>
      <w:r w:rsidR="00091925">
        <w:rPr>
          <w:rFonts w:asciiTheme="majorHAnsi" w:eastAsia="Times New Roman" w:hAnsiTheme="majorHAnsi" w:cs="Times New Roman"/>
          <w:lang w:eastAsia="en-GB"/>
        </w:rPr>
        <w:t>whether it interacts with an actin binding protein</w:t>
      </w:r>
      <w:r>
        <w:rPr>
          <w:rFonts w:asciiTheme="majorHAnsi" w:eastAsia="Times New Roman" w:hAnsiTheme="majorHAnsi" w:cs="Times New Roman"/>
          <w:lang w:eastAsia="en-GB"/>
        </w:rPr>
        <w:t>, I imaged BAR-GFP</w:t>
      </w:r>
      <w:r w:rsidR="00D5148D">
        <w:rPr>
          <w:rFonts w:asciiTheme="majorHAnsi" w:eastAsia="Times New Roman" w:hAnsiTheme="majorHAnsi" w:cs="Times New Roman"/>
          <w:lang w:eastAsia="en-GB"/>
        </w:rPr>
        <w:t xml:space="preserve"> and </w:t>
      </w:r>
      <w:r w:rsidR="00A94339">
        <w:rPr>
          <w:rFonts w:asciiTheme="majorHAnsi" w:eastAsia="Times New Roman" w:hAnsiTheme="majorHAnsi" w:cs="Times New Roman"/>
          <w:lang w:eastAsia="en-GB"/>
        </w:rPr>
        <w:t xml:space="preserve">full-length Rvs167-GFP </w:t>
      </w:r>
      <w:r>
        <w:rPr>
          <w:rFonts w:asciiTheme="majorHAnsi" w:eastAsia="Times New Roman" w:hAnsiTheme="majorHAnsi" w:cs="Times New Roman"/>
          <w:lang w:eastAsia="en-GB"/>
        </w:rPr>
        <w:t xml:space="preserve">in </w:t>
      </w:r>
      <w:r w:rsidR="001A143D">
        <w:rPr>
          <w:rFonts w:asciiTheme="majorHAnsi" w:eastAsia="Times New Roman" w:hAnsiTheme="majorHAnsi" w:cs="Times New Roman"/>
          <w:lang w:eastAsia="en-GB"/>
        </w:rPr>
        <w:t>sla2</w:t>
      </w:r>
      <w:r w:rsidR="00AF21C6">
        <w:rPr>
          <w:rFonts w:asciiTheme="majorHAnsi" w:eastAsia="Times New Roman" w:hAnsiTheme="majorHAnsi" w:cs="Times New Roman"/>
          <w:lang w:eastAsia="en-GB"/>
        </w:rPr>
        <w:t>Δ</w:t>
      </w:r>
      <w:r>
        <w:rPr>
          <w:rFonts w:asciiTheme="majorHAnsi" w:eastAsia="Times New Roman" w:hAnsiTheme="majorHAnsi" w:cs="Times New Roman"/>
          <w:lang w:eastAsia="en-GB"/>
        </w:rPr>
        <w:t xml:space="preserve">cells treated with the actin sequestering agent </w:t>
      </w:r>
      <w:proofErr w:type="spellStart"/>
      <w:r>
        <w:rPr>
          <w:rFonts w:asciiTheme="majorHAnsi" w:eastAsia="Times New Roman" w:hAnsiTheme="majorHAnsi" w:cs="Times New Roman"/>
          <w:lang w:eastAsia="en-GB"/>
        </w:rPr>
        <w:t>LatrunculinA</w:t>
      </w:r>
      <w:proofErr w:type="spellEnd"/>
      <w:r>
        <w:rPr>
          <w:rFonts w:asciiTheme="majorHAnsi" w:eastAsia="Times New Roman" w:hAnsiTheme="majorHAnsi" w:cs="Times New Roman"/>
          <w:lang w:eastAsia="en-GB"/>
        </w:rPr>
        <w:t xml:space="preserve"> (</w:t>
      </w:r>
      <w:proofErr w:type="spellStart"/>
      <w:r>
        <w:rPr>
          <w:rFonts w:asciiTheme="majorHAnsi" w:eastAsia="Times New Roman" w:hAnsiTheme="majorHAnsi" w:cs="Times New Roman"/>
          <w:lang w:eastAsia="en-GB"/>
        </w:rPr>
        <w:t>LatA</w:t>
      </w:r>
      <w:proofErr w:type="spellEnd"/>
      <w:r>
        <w:rPr>
          <w:rFonts w:asciiTheme="majorHAnsi" w:eastAsia="Times New Roman" w:hAnsiTheme="majorHAnsi" w:cs="Times New Roman"/>
          <w:lang w:eastAsia="en-GB"/>
        </w:rPr>
        <w:t xml:space="preserve">). </w:t>
      </w:r>
      <w:proofErr w:type="spellStart"/>
      <w:r>
        <w:rPr>
          <w:rFonts w:asciiTheme="majorHAnsi" w:eastAsia="Times New Roman" w:hAnsiTheme="majorHAnsi" w:cs="Times New Roman"/>
          <w:lang w:eastAsia="en-GB"/>
        </w:rPr>
        <w:t>LatA</w:t>
      </w:r>
      <w:proofErr w:type="spellEnd"/>
      <w:r w:rsidR="003F10B9">
        <w:rPr>
          <w:rFonts w:asciiTheme="majorHAnsi" w:eastAsia="Times New Roman" w:hAnsiTheme="majorHAnsi" w:cs="Times New Roman"/>
          <w:lang w:eastAsia="en-GB"/>
        </w:rPr>
        <w:t xml:space="preserve"> is a sea-sponge toxin that</w:t>
      </w:r>
      <w:r>
        <w:rPr>
          <w:rFonts w:asciiTheme="majorHAnsi" w:eastAsia="Times New Roman" w:hAnsiTheme="majorHAnsi" w:cs="Times New Roman"/>
          <w:lang w:eastAsia="en-GB"/>
        </w:rPr>
        <w:t xml:space="preserve"> binds </w:t>
      </w:r>
      <w:r w:rsidR="003F10B9">
        <w:rPr>
          <w:rFonts w:asciiTheme="majorHAnsi" w:eastAsia="Times New Roman" w:hAnsiTheme="majorHAnsi" w:cs="Times New Roman"/>
          <w:lang w:eastAsia="en-GB"/>
        </w:rPr>
        <w:t>monomer</w:t>
      </w:r>
      <w:r w:rsidR="005F5D63">
        <w:rPr>
          <w:rFonts w:asciiTheme="majorHAnsi" w:eastAsia="Times New Roman" w:hAnsiTheme="majorHAnsi" w:cs="Times New Roman"/>
          <w:lang w:eastAsia="en-GB"/>
        </w:rPr>
        <w:t>ic</w:t>
      </w:r>
      <w:r w:rsidR="00D5148D">
        <w:rPr>
          <w:rFonts w:asciiTheme="majorHAnsi" w:eastAsia="Times New Roman" w:hAnsiTheme="majorHAnsi" w:cs="Times New Roman"/>
          <w:lang w:eastAsia="en-GB"/>
        </w:rPr>
        <w:t xml:space="preserve"> actin</w:t>
      </w:r>
      <w:r w:rsidR="003F10B9">
        <w:rPr>
          <w:rFonts w:asciiTheme="majorHAnsi" w:eastAsia="Times New Roman" w:hAnsiTheme="majorHAnsi" w:cs="Times New Roman"/>
          <w:lang w:eastAsia="en-GB"/>
        </w:rPr>
        <w:t xml:space="preserve"> and prevents incorporation</w:t>
      </w:r>
      <w:r w:rsidR="002F16E4">
        <w:rPr>
          <w:rFonts w:asciiTheme="majorHAnsi" w:eastAsia="Times New Roman" w:hAnsiTheme="majorHAnsi" w:cs="Times New Roman"/>
          <w:lang w:eastAsia="en-GB"/>
        </w:rPr>
        <w:t xml:space="preserve"> of actin into filaments. Since</w:t>
      </w:r>
      <w:r w:rsidR="005F5D63">
        <w:rPr>
          <w:rFonts w:asciiTheme="majorHAnsi" w:eastAsia="Times New Roman" w:hAnsiTheme="majorHAnsi" w:cs="Times New Roman"/>
          <w:lang w:eastAsia="en-GB"/>
        </w:rPr>
        <w:t xml:space="preserve"> high actin turnover is required at endocytic sites</w:t>
      </w:r>
      <w:r w:rsidR="007D72B2">
        <w:rPr>
          <w:rFonts w:asciiTheme="majorHAnsi" w:eastAsia="Times New Roman" w:hAnsiTheme="majorHAnsi" w:cs="Times New Roman"/>
          <w:lang w:eastAsia="en-GB"/>
        </w:rPr>
        <w:t xml:space="preserve">, </w:t>
      </w:r>
      <w:proofErr w:type="spellStart"/>
      <w:r w:rsidR="007D72B2">
        <w:rPr>
          <w:rFonts w:asciiTheme="majorHAnsi" w:eastAsia="Times New Roman" w:hAnsiTheme="majorHAnsi" w:cs="Times New Roman"/>
          <w:lang w:eastAsia="en-GB"/>
        </w:rPr>
        <w:t>LatA</w:t>
      </w:r>
      <w:proofErr w:type="spellEnd"/>
      <w:r w:rsidR="007D72B2">
        <w:rPr>
          <w:rFonts w:asciiTheme="majorHAnsi" w:eastAsia="Times New Roman" w:hAnsiTheme="majorHAnsi" w:cs="Times New Roman"/>
          <w:lang w:eastAsia="en-GB"/>
        </w:rPr>
        <w:t xml:space="preserve"> effectively disassemb</w:t>
      </w:r>
      <w:r w:rsidR="00FF7C97">
        <w:rPr>
          <w:rFonts w:asciiTheme="majorHAnsi" w:eastAsia="Times New Roman" w:hAnsiTheme="majorHAnsi" w:cs="Times New Roman"/>
          <w:lang w:eastAsia="en-GB"/>
        </w:rPr>
        <w:t>l</w:t>
      </w:r>
      <w:r w:rsidR="007D72B2">
        <w:rPr>
          <w:rFonts w:asciiTheme="majorHAnsi" w:eastAsia="Times New Roman" w:hAnsiTheme="majorHAnsi" w:cs="Times New Roman"/>
          <w:lang w:eastAsia="en-GB"/>
        </w:rPr>
        <w:t>es</w:t>
      </w:r>
      <w:r w:rsidR="004362F1">
        <w:rPr>
          <w:rFonts w:asciiTheme="majorHAnsi" w:eastAsia="Times New Roman" w:hAnsiTheme="majorHAnsi" w:cs="Times New Roman"/>
          <w:lang w:eastAsia="en-GB"/>
        </w:rPr>
        <w:t xml:space="preserve"> the </w:t>
      </w:r>
      <w:proofErr w:type="spellStart"/>
      <w:r w:rsidR="004362F1">
        <w:rPr>
          <w:rFonts w:asciiTheme="majorHAnsi" w:eastAsia="Times New Roman" w:hAnsiTheme="majorHAnsi" w:cs="Times New Roman"/>
          <w:lang w:eastAsia="en-GB"/>
        </w:rPr>
        <w:t>actin</w:t>
      </w:r>
      <w:proofErr w:type="spellEnd"/>
      <w:r w:rsidR="004362F1">
        <w:rPr>
          <w:rFonts w:asciiTheme="majorHAnsi" w:eastAsia="Times New Roman" w:hAnsiTheme="majorHAnsi" w:cs="Times New Roman"/>
          <w:lang w:eastAsia="en-GB"/>
        </w:rPr>
        <w:t xml:space="preserve"> network</w:t>
      </w:r>
      <w:r w:rsidR="005F5D63">
        <w:rPr>
          <w:rFonts w:asciiTheme="majorHAnsi" w:eastAsia="Times New Roman" w:hAnsiTheme="majorHAnsi" w:cs="Times New Roman"/>
          <w:lang w:eastAsia="en-GB"/>
        </w:rPr>
        <w:t xml:space="preserve">, and blocks endocytosis. </w:t>
      </w:r>
      <w:r w:rsidR="0060166F">
        <w:rPr>
          <w:rFonts w:asciiTheme="majorHAnsi" w:eastAsia="Times New Roman" w:hAnsiTheme="majorHAnsi" w:cs="Times New Roman"/>
          <w:lang w:eastAsia="en-GB"/>
        </w:rPr>
        <w:t>In sla2</w:t>
      </w:r>
      <w:r w:rsidR="00AF21C6">
        <w:rPr>
          <w:rFonts w:asciiTheme="majorHAnsi" w:eastAsia="Times New Roman" w:hAnsiTheme="majorHAnsi" w:cs="Times New Roman"/>
          <w:lang w:eastAsia="en-GB"/>
        </w:rPr>
        <w:t>Δ</w:t>
      </w:r>
      <w:r w:rsidR="00BE5A99">
        <w:rPr>
          <w:rFonts w:asciiTheme="majorHAnsi" w:eastAsia="Times New Roman" w:hAnsiTheme="majorHAnsi" w:cs="Times New Roman"/>
          <w:lang w:eastAsia="en-GB"/>
        </w:rPr>
        <w:t>cells treated with</w:t>
      </w:r>
      <w:r w:rsidR="0060166F">
        <w:rPr>
          <w:rFonts w:asciiTheme="majorHAnsi" w:eastAsia="Times New Roman" w:hAnsiTheme="majorHAnsi" w:cs="Times New Roman"/>
          <w:lang w:eastAsia="en-GB"/>
        </w:rPr>
        <w:t xml:space="preserve"> </w:t>
      </w:r>
      <w:proofErr w:type="spellStart"/>
      <w:r w:rsidR="00173F29">
        <w:rPr>
          <w:rFonts w:asciiTheme="majorHAnsi" w:eastAsia="Times New Roman" w:hAnsiTheme="majorHAnsi" w:cs="Times New Roman"/>
          <w:lang w:eastAsia="en-GB"/>
        </w:rPr>
        <w:t>L</w:t>
      </w:r>
      <w:r w:rsidR="006D64F3">
        <w:rPr>
          <w:rFonts w:asciiTheme="majorHAnsi" w:eastAsia="Times New Roman" w:hAnsiTheme="majorHAnsi" w:cs="Times New Roman"/>
          <w:lang w:eastAsia="en-GB"/>
        </w:rPr>
        <w:t>atA</w:t>
      </w:r>
      <w:proofErr w:type="spellEnd"/>
      <w:r w:rsidR="00BE5A99">
        <w:rPr>
          <w:rFonts w:asciiTheme="majorHAnsi" w:eastAsia="Times New Roman" w:hAnsiTheme="majorHAnsi" w:cs="Times New Roman"/>
          <w:lang w:eastAsia="en-GB"/>
        </w:rPr>
        <w:t>,</w:t>
      </w:r>
      <w:r w:rsidR="006D64F3">
        <w:rPr>
          <w:rFonts w:asciiTheme="majorHAnsi" w:eastAsia="Times New Roman" w:hAnsiTheme="majorHAnsi" w:cs="Times New Roman"/>
          <w:lang w:eastAsia="en-GB"/>
        </w:rPr>
        <w:t xml:space="preserve"> membrane curvature as well as</w:t>
      </w:r>
      <w:r w:rsidR="0060166F">
        <w:rPr>
          <w:rFonts w:asciiTheme="majorHAnsi" w:eastAsia="Times New Roman" w:hAnsiTheme="majorHAnsi" w:cs="Times New Roman"/>
          <w:lang w:eastAsia="en-GB"/>
        </w:rPr>
        <w:t xml:space="preserve"> actin-binding proteins </w:t>
      </w:r>
      <w:r w:rsidR="00BE5A99">
        <w:rPr>
          <w:rFonts w:asciiTheme="majorHAnsi" w:eastAsia="Times New Roman" w:hAnsiTheme="majorHAnsi" w:cs="Times New Roman"/>
          <w:lang w:eastAsia="en-GB"/>
        </w:rPr>
        <w:t xml:space="preserve">are removed </w:t>
      </w:r>
      <w:r w:rsidR="0060166F">
        <w:rPr>
          <w:rFonts w:asciiTheme="majorHAnsi" w:eastAsia="Times New Roman" w:hAnsiTheme="majorHAnsi" w:cs="Times New Roman"/>
          <w:lang w:eastAsia="en-GB"/>
        </w:rPr>
        <w:t>from endocytic sites</w:t>
      </w:r>
      <w:r w:rsidR="006D64F3">
        <w:rPr>
          <w:rFonts w:asciiTheme="majorHAnsi" w:eastAsia="Times New Roman" w:hAnsiTheme="majorHAnsi" w:cs="Times New Roman"/>
          <w:lang w:eastAsia="en-GB"/>
        </w:rPr>
        <w:t>. Loss of actin-binding proteins</w:t>
      </w:r>
      <w:r w:rsidR="0073393F">
        <w:rPr>
          <w:rFonts w:asciiTheme="majorHAnsi" w:eastAsia="Times New Roman" w:hAnsiTheme="majorHAnsi" w:cs="Times New Roman"/>
          <w:lang w:eastAsia="en-GB"/>
        </w:rPr>
        <w:t xml:space="preserve"> </w:t>
      </w:r>
      <w:r w:rsidR="006D64F3">
        <w:rPr>
          <w:rFonts w:asciiTheme="majorHAnsi" w:eastAsia="Times New Roman" w:hAnsiTheme="majorHAnsi" w:cs="Times New Roman"/>
          <w:lang w:eastAsia="en-GB"/>
        </w:rPr>
        <w:t>is observed by</w:t>
      </w:r>
      <w:r w:rsidR="0073393F">
        <w:rPr>
          <w:rFonts w:asciiTheme="majorHAnsi" w:eastAsia="Times New Roman" w:hAnsiTheme="majorHAnsi" w:cs="Times New Roman"/>
          <w:lang w:eastAsia="en-GB"/>
        </w:rPr>
        <w:t xml:space="preserve"> the loss of Abp1 </w:t>
      </w:r>
      <w:r w:rsidR="002632CB">
        <w:rPr>
          <w:rFonts w:asciiTheme="majorHAnsi" w:eastAsia="Times New Roman" w:hAnsiTheme="majorHAnsi" w:cs="Times New Roman"/>
          <w:lang w:eastAsia="en-GB"/>
        </w:rPr>
        <w:t>signal.</w:t>
      </w:r>
    </w:p>
    <w:p w14:paraId="2F358F95" w14:textId="77777777" w:rsidR="00527D22" w:rsidRDefault="00527D22" w:rsidP="00DA4C04">
      <w:pPr>
        <w:rPr>
          <w:rFonts w:asciiTheme="majorHAnsi" w:eastAsia="Times New Roman" w:hAnsiTheme="majorHAnsi" w:cs="Times New Roman"/>
          <w:lang w:eastAsia="en-GB"/>
        </w:rPr>
      </w:pPr>
    </w:p>
    <w:p w14:paraId="34D21894" w14:textId="5377D960" w:rsidR="00527D22" w:rsidRDefault="00527D22"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Surprisingly, full-length Rvs</w:t>
      </w:r>
      <w:r w:rsidR="00017016">
        <w:rPr>
          <w:rFonts w:asciiTheme="majorHAnsi" w:eastAsia="Times New Roman" w:hAnsiTheme="majorHAnsi" w:cs="Times New Roman"/>
          <w:lang w:eastAsia="en-GB"/>
        </w:rPr>
        <w:t>167</w:t>
      </w:r>
      <w:r>
        <w:rPr>
          <w:rFonts w:asciiTheme="majorHAnsi" w:eastAsia="Times New Roman" w:hAnsiTheme="majorHAnsi" w:cs="Times New Roman"/>
          <w:lang w:eastAsia="en-GB"/>
        </w:rPr>
        <w:t xml:space="preserve"> is</w:t>
      </w:r>
      <w:r w:rsidR="001B20BF">
        <w:rPr>
          <w:rFonts w:asciiTheme="majorHAnsi" w:eastAsia="Times New Roman" w:hAnsiTheme="majorHAnsi" w:cs="Times New Roman"/>
          <w:lang w:eastAsia="en-GB"/>
        </w:rPr>
        <w:t xml:space="preserve"> transiently</w:t>
      </w:r>
      <w:r w:rsidR="00EE6C10">
        <w:rPr>
          <w:rFonts w:asciiTheme="majorHAnsi" w:eastAsia="Times New Roman" w:hAnsiTheme="majorHAnsi" w:cs="Times New Roman"/>
          <w:lang w:eastAsia="en-GB"/>
        </w:rPr>
        <w:t xml:space="preserve"> localized</w:t>
      </w:r>
      <w:r>
        <w:rPr>
          <w:rFonts w:asciiTheme="majorHAnsi" w:eastAsia="Times New Roman" w:hAnsiTheme="majorHAnsi" w:cs="Times New Roman"/>
          <w:lang w:eastAsia="en-GB"/>
        </w:rPr>
        <w:t xml:space="preserve"> to the plasma membrane</w:t>
      </w:r>
      <w:r w:rsidR="00017016">
        <w:rPr>
          <w:rFonts w:asciiTheme="majorHAnsi" w:eastAsia="Times New Roman" w:hAnsiTheme="majorHAnsi" w:cs="Times New Roman"/>
          <w:lang w:eastAsia="en-GB"/>
        </w:rPr>
        <w:t xml:space="preserve"> in </w:t>
      </w:r>
      <w:r w:rsidR="002D2F2B">
        <w:rPr>
          <w:rFonts w:asciiTheme="majorHAnsi" w:eastAsia="Times New Roman" w:hAnsiTheme="majorHAnsi" w:cs="Times New Roman"/>
          <w:lang w:eastAsia="en-GB"/>
        </w:rPr>
        <w:t>sla2</w:t>
      </w:r>
      <w:r w:rsidR="00AF21C6">
        <w:rPr>
          <w:rFonts w:asciiTheme="majorHAnsi" w:eastAsia="Times New Roman" w:hAnsiTheme="majorHAnsi" w:cs="Times New Roman"/>
          <w:lang w:eastAsia="en-GB"/>
        </w:rPr>
        <w:t>Δ</w:t>
      </w:r>
      <w:r w:rsidR="002D2F2B">
        <w:rPr>
          <w:rFonts w:asciiTheme="majorHAnsi" w:eastAsia="Times New Roman" w:hAnsiTheme="majorHAnsi" w:cs="Times New Roman"/>
          <w:lang w:eastAsia="en-GB"/>
        </w:rPr>
        <w:t xml:space="preserve">cells </w:t>
      </w:r>
      <w:ins w:id="81" w:author="Marko" w:date="2018-08-13T20:10:00Z">
        <w:r w:rsidR="005612E9">
          <w:rPr>
            <w:rFonts w:asciiTheme="majorHAnsi" w:eastAsia="Times New Roman" w:hAnsiTheme="majorHAnsi" w:cs="Times New Roman"/>
            <w:lang w:eastAsia="en-GB"/>
          </w:rPr>
          <w:t xml:space="preserve">treated </w:t>
        </w:r>
      </w:ins>
      <w:r w:rsidR="002D2F2B">
        <w:rPr>
          <w:rFonts w:asciiTheme="majorHAnsi" w:eastAsia="Times New Roman" w:hAnsiTheme="majorHAnsi" w:cs="Times New Roman"/>
          <w:lang w:eastAsia="en-GB"/>
        </w:rPr>
        <w:t xml:space="preserve">with </w:t>
      </w:r>
      <w:proofErr w:type="spellStart"/>
      <w:r w:rsidR="002D2F2B">
        <w:rPr>
          <w:rFonts w:asciiTheme="majorHAnsi" w:eastAsia="Times New Roman" w:hAnsiTheme="majorHAnsi" w:cs="Times New Roman"/>
          <w:lang w:eastAsia="en-GB"/>
        </w:rPr>
        <w:t>LatA</w:t>
      </w:r>
      <w:proofErr w:type="spellEnd"/>
      <w:r w:rsidR="002D2F2B">
        <w:rPr>
          <w:rFonts w:asciiTheme="majorHAnsi" w:eastAsia="Times New Roman" w:hAnsiTheme="majorHAnsi" w:cs="Times New Roman"/>
          <w:lang w:eastAsia="en-GB"/>
        </w:rPr>
        <w:t xml:space="preserve"> </w:t>
      </w:r>
      <w:r w:rsidR="00AE6972">
        <w:rPr>
          <w:rFonts w:asciiTheme="majorHAnsi" w:eastAsia="Times New Roman" w:hAnsiTheme="majorHAnsi" w:cs="Times New Roman"/>
          <w:lang w:eastAsia="en-GB"/>
        </w:rPr>
        <w:t>(Fig.2.2G, H).</w:t>
      </w:r>
      <w:r w:rsidR="00017016">
        <w:rPr>
          <w:rFonts w:asciiTheme="majorHAnsi" w:eastAsia="Times New Roman" w:hAnsiTheme="majorHAnsi" w:cs="Times New Roman"/>
          <w:lang w:eastAsia="en-GB"/>
        </w:rPr>
        <w:t xml:space="preserve"> </w:t>
      </w:r>
      <w:r w:rsidR="00EE6C10">
        <w:rPr>
          <w:rFonts w:asciiTheme="majorHAnsi" w:eastAsia="Times New Roman" w:hAnsiTheme="majorHAnsi" w:cs="Times New Roman"/>
          <w:lang w:eastAsia="en-GB"/>
        </w:rPr>
        <w:t>Localization</w:t>
      </w:r>
      <w:r>
        <w:rPr>
          <w:rFonts w:asciiTheme="majorHAnsi" w:eastAsia="Times New Roman" w:hAnsiTheme="majorHAnsi" w:cs="Times New Roman"/>
          <w:lang w:eastAsia="en-GB"/>
        </w:rPr>
        <w:t xml:space="preserve"> occurs </w:t>
      </w:r>
      <w:commentRangeStart w:id="82"/>
      <w:r>
        <w:rPr>
          <w:rFonts w:asciiTheme="majorHAnsi" w:eastAsia="Times New Roman" w:hAnsiTheme="majorHAnsi" w:cs="Times New Roman"/>
          <w:lang w:eastAsia="en-GB"/>
        </w:rPr>
        <w:t>in the absence of</w:t>
      </w:r>
      <w:commentRangeEnd w:id="82"/>
      <w:r w:rsidR="00694762">
        <w:rPr>
          <w:rStyle w:val="CommentReference"/>
        </w:rPr>
        <w:commentReference w:id="82"/>
      </w:r>
      <w:r>
        <w:rPr>
          <w:rFonts w:asciiTheme="majorHAnsi" w:eastAsia="Times New Roman" w:hAnsiTheme="majorHAnsi" w:cs="Times New Roman"/>
          <w:lang w:eastAsia="en-GB"/>
        </w:rPr>
        <w:t xml:space="preserve"> a BAR-membrane interac</w:t>
      </w:r>
      <w:r w:rsidR="00894A4D">
        <w:rPr>
          <w:rFonts w:asciiTheme="majorHAnsi" w:eastAsia="Times New Roman" w:hAnsiTheme="majorHAnsi" w:cs="Times New Roman"/>
          <w:lang w:eastAsia="en-GB"/>
        </w:rPr>
        <w:t>tion, since BAR-GFP patches are not seen in</w:t>
      </w:r>
      <w:r w:rsidR="002D2F2B">
        <w:rPr>
          <w:rFonts w:asciiTheme="majorHAnsi" w:eastAsia="Times New Roman" w:hAnsiTheme="majorHAnsi" w:cs="Times New Roman"/>
          <w:lang w:eastAsia="en-GB"/>
        </w:rPr>
        <w:t xml:space="preserve"> similarly treated cells</w:t>
      </w:r>
      <w:r>
        <w:rPr>
          <w:rFonts w:asciiTheme="majorHAnsi" w:eastAsia="Times New Roman" w:hAnsiTheme="majorHAnsi" w:cs="Times New Roman"/>
          <w:lang w:eastAsia="en-GB"/>
        </w:rPr>
        <w:t xml:space="preserve">. </w:t>
      </w:r>
      <w:r w:rsidR="00A62189">
        <w:rPr>
          <w:rFonts w:asciiTheme="majorHAnsi" w:eastAsia="Times New Roman" w:hAnsiTheme="majorHAnsi" w:cs="Times New Roman"/>
          <w:lang w:eastAsia="en-GB"/>
        </w:rPr>
        <w:t xml:space="preserve">This suggests that the SH3 domain is able to recruit </w:t>
      </w:r>
      <w:proofErr w:type="spellStart"/>
      <w:r w:rsidR="00A62189">
        <w:rPr>
          <w:rFonts w:asciiTheme="majorHAnsi" w:eastAsia="Times New Roman" w:hAnsiTheme="majorHAnsi" w:cs="Times New Roman"/>
          <w:lang w:eastAsia="en-GB"/>
        </w:rPr>
        <w:t>Rvs</w:t>
      </w:r>
      <w:proofErr w:type="spellEnd"/>
      <w:r w:rsidR="00A62189">
        <w:rPr>
          <w:rFonts w:asciiTheme="majorHAnsi" w:eastAsia="Times New Roman" w:hAnsiTheme="majorHAnsi" w:cs="Times New Roman"/>
          <w:lang w:eastAsia="en-GB"/>
        </w:rPr>
        <w:t xml:space="preserve"> to the plasma membrane</w:t>
      </w:r>
      <w:r w:rsidR="004336BA">
        <w:rPr>
          <w:rFonts w:asciiTheme="majorHAnsi" w:eastAsia="Times New Roman" w:hAnsiTheme="majorHAnsi" w:cs="Times New Roman"/>
          <w:lang w:eastAsia="en-GB"/>
        </w:rPr>
        <w:t xml:space="preserve"> in the absence of </w:t>
      </w:r>
      <w:r w:rsidR="007C0882">
        <w:rPr>
          <w:rFonts w:asciiTheme="majorHAnsi" w:eastAsia="Times New Roman" w:hAnsiTheme="majorHAnsi" w:cs="Times New Roman"/>
          <w:lang w:eastAsia="en-GB"/>
        </w:rPr>
        <w:t>curvature and actin network components</w:t>
      </w:r>
      <w:r w:rsidR="00A62189">
        <w:rPr>
          <w:rFonts w:asciiTheme="majorHAnsi" w:eastAsia="Times New Roman" w:hAnsiTheme="majorHAnsi" w:cs="Times New Roman"/>
          <w:lang w:eastAsia="en-GB"/>
        </w:rPr>
        <w:t xml:space="preserve">. </w:t>
      </w:r>
      <w:r w:rsidR="00A37730">
        <w:rPr>
          <w:rFonts w:asciiTheme="majorHAnsi" w:eastAsia="Times New Roman" w:hAnsiTheme="majorHAnsi" w:cs="Times New Roman"/>
          <w:lang w:eastAsia="en-GB"/>
        </w:rPr>
        <w:t>Rvs167-GFP patche</w:t>
      </w:r>
      <w:r w:rsidR="006920F1">
        <w:rPr>
          <w:rFonts w:asciiTheme="majorHAnsi" w:eastAsia="Times New Roman" w:hAnsiTheme="majorHAnsi" w:cs="Times New Roman"/>
          <w:lang w:eastAsia="en-GB"/>
        </w:rPr>
        <w:t>s are transient, so assembly and</w:t>
      </w:r>
      <w:r w:rsidR="00FC39AB">
        <w:rPr>
          <w:rFonts w:asciiTheme="majorHAnsi" w:eastAsia="Times New Roman" w:hAnsiTheme="majorHAnsi" w:cs="Times New Roman"/>
          <w:lang w:eastAsia="en-GB"/>
        </w:rPr>
        <w:t xml:space="preserve"> </w:t>
      </w:r>
      <w:r w:rsidR="00A37730">
        <w:rPr>
          <w:rFonts w:asciiTheme="majorHAnsi" w:eastAsia="Times New Roman" w:hAnsiTheme="majorHAnsi" w:cs="Times New Roman"/>
          <w:lang w:eastAsia="en-GB"/>
        </w:rPr>
        <w:t>di</w:t>
      </w:r>
      <w:r w:rsidR="001B20BF">
        <w:rPr>
          <w:rFonts w:asciiTheme="majorHAnsi" w:eastAsia="Times New Roman" w:hAnsiTheme="majorHAnsi" w:cs="Times New Roman"/>
          <w:lang w:eastAsia="en-GB"/>
        </w:rPr>
        <w:t>s</w:t>
      </w:r>
      <w:r w:rsidR="006920F1">
        <w:rPr>
          <w:rFonts w:asciiTheme="majorHAnsi" w:eastAsia="Times New Roman" w:hAnsiTheme="majorHAnsi" w:cs="Times New Roman"/>
          <w:lang w:eastAsia="en-GB"/>
        </w:rPr>
        <w:t>assembly</w:t>
      </w:r>
      <w:r w:rsidR="00A01750">
        <w:rPr>
          <w:rFonts w:asciiTheme="majorHAnsi" w:eastAsia="Times New Roman" w:hAnsiTheme="majorHAnsi" w:cs="Times New Roman"/>
          <w:lang w:eastAsia="en-GB"/>
        </w:rPr>
        <w:t xml:space="preserve"> </w:t>
      </w:r>
      <w:r w:rsidR="00F34F75">
        <w:rPr>
          <w:rFonts w:asciiTheme="majorHAnsi" w:eastAsia="Times New Roman" w:hAnsiTheme="majorHAnsi" w:cs="Times New Roman"/>
          <w:lang w:eastAsia="en-GB"/>
        </w:rPr>
        <w:t xml:space="preserve">of an </w:t>
      </w:r>
      <w:proofErr w:type="spellStart"/>
      <w:r w:rsidR="00F34F75">
        <w:rPr>
          <w:rFonts w:asciiTheme="majorHAnsi" w:eastAsia="Times New Roman" w:hAnsiTheme="majorHAnsi" w:cs="Times New Roman"/>
          <w:lang w:eastAsia="en-GB"/>
        </w:rPr>
        <w:t>Rvs</w:t>
      </w:r>
      <w:proofErr w:type="spellEnd"/>
      <w:r w:rsidR="00F34F75">
        <w:rPr>
          <w:rFonts w:asciiTheme="majorHAnsi" w:eastAsia="Times New Roman" w:hAnsiTheme="majorHAnsi" w:cs="Times New Roman"/>
          <w:lang w:eastAsia="en-GB"/>
        </w:rPr>
        <w:t xml:space="preserve"> patch </w:t>
      </w:r>
      <w:r w:rsidR="00A01750">
        <w:rPr>
          <w:rFonts w:asciiTheme="majorHAnsi" w:eastAsia="Times New Roman" w:hAnsiTheme="majorHAnsi" w:cs="Times New Roman"/>
          <w:lang w:eastAsia="en-GB"/>
        </w:rPr>
        <w:t>can be</w:t>
      </w:r>
      <w:r w:rsidR="00A37730">
        <w:rPr>
          <w:rFonts w:asciiTheme="majorHAnsi" w:eastAsia="Times New Roman" w:hAnsiTheme="majorHAnsi" w:cs="Times New Roman"/>
          <w:lang w:eastAsia="en-GB"/>
        </w:rPr>
        <w:t xml:space="preserve"> mediated </w:t>
      </w:r>
      <w:r w:rsidR="00A01750">
        <w:rPr>
          <w:rFonts w:asciiTheme="majorHAnsi" w:eastAsia="Times New Roman" w:hAnsiTheme="majorHAnsi" w:cs="Times New Roman"/>
          <w:lang w:eastAsia="en-GB"/>
        </w:rPr>
        <w:t>by the SH3 domain</w:t>
      </w:r>
      <w:r w:rsidR="00A37730">
        <w:rPr>
          <w:rFonts w:asciiTheme="majorHAnsi" w:eastAsia="Times New Roman" w:hAnsiTheme="majorHAnsi" w:cs="Times New Roman"/>
          <w:lang w:eastAsia="en-GB"/>
        </w:rPr>
        <w:t>. Localization of Rvs161, which does</w:t>
      </w:r>
      <w:r w:rsidR="00BE5A99">
        <w:rPr>
          <w:rFonts w:asciiTheme="majorHAnsi" w:eastAsia="Times New Roman" w:hAnsiTheme="majorHAnsi" w:cs="Times New Roman"/>
          <w:lang w:eastAsia="en-GB"/>
        </w:rPr>
        <w:t xml:space="preserve"> not have an SH3 domain, is</w:t>
      </w:r>
      <w:r w:rsidR="00A37730">
        <w:rPr>
          <w:rFonts w:asciiTheme="majorHAnsi" w:eastAsia="Times New Roman" w:hAnsiTheme="majorHAnsi" w:cs="Times New Roman"/>
          <w:lang w:eastAsia="en-GB"/>
        </w:rPr>
        <w:t xml:space="preserve"> removed by </w:t>
      </w:r>
      <w:commentRangeStart w:id="83"/>
      <w:proofErr w:type="spellStart"/>
      <w:r w:rsidR="00A37730">
        <w:rPr>
          <w:rFonts w:asciiTheme="majorHAnsi" w:eastAsia="Times New Roman" w:hAnsiTheme="majorHAnsi" w:cs="Times New Roman"/>
          <w:lang w:eastAsia="en-GB"/>
        </w:rPr>
        <w:t>LatA</w:t>
      </w:r>
      <w:proofErr w:type="spellEnd"/>
      <w:r w:rsidR="00A37730">
        <w:rPr>
          <w:rFonts w:asciiTheme="majorHAnsi" w:eastAsia="Times New Roman" w:hAnsiTheme="majorHAnsi" w:cs="Times New Roman"/>
          <w:lang w:eastAsia="en-GB"/>
        </w:rPr>
        <w:t xml:space="preserve"> treatment</w:t>
      </w:r>
      <w:commentRangeEnd w:id="83"/>
      <w:r w:rsidR="00361B4F">
        <w:rPr>
          <w:rStyle w:val="CommentReference"/>
        </w:rPr>
        <w:commentReference w:id="83"/>
      </w:r>
      <w:r w:rsidR="008F04D7">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ADDIN CSL_CITATION {"citationItems":[{"id":"ITEM-1","itemData":{"ISSN":"0092-8674","abstract":"In budding yeast, many proteins involved in endocytic internalization, including adaptors and actin cytoskeletal proteins, are localized to cortical patches of differing protein composition. Using multicolor real-time fluorescence microscopy and particle tracking algorithms, we define an early endocytic pathway wherein an invariant sequence of changes in cortical patch protein composition correlates with changes in patch motility. Three Arp2/3 activators each showed a distinct behavior, suggesting distinct patch-related endocytic functions. Actin polymerization occurs late in the endocytic pathway and is required both for endocytic internalization and for patch disassembly. In cells lacking the highly conserved endocytic protein Sla2p, patch motility was arrested and actin comet tails associated with endocytic patch complexes. Fluorescence recovery after photobleaching of the actin comet tails revealed that endocytic complexes are nucleation sites for rapid actin polymerization. Attention is now focused on the mechanisms by which the order and timing of events in this endocytic pathway are achieved.","author":[{"dropping-particle":"","family":"Kaksonen","given":"Marko","non-dropping-particle":"","parse-names":false,"suffix":""},{"dropping-particle":"","family":"Sun","given":"Yidi","non-dropping-particle":"","parse-names":false,"suffix":""},{"dropping-particle":"","family":"Drubin","given":"David G.","non-dropping-particle":"","parse-names":false,"suffix":""}],"container-title":"Cell","id":"ITEM-1","issue":"4","issued":{"date-parts":[["2003","11"]]},"language":"ENG","page":"475-487","title":"A pathway for association of receptors, adaptors, and actin during endocytic internalization","type":"article-journal","volume":"115"},"uris":["http://www.mendeley.com/documents/?uuid=79fdc3c5-60e5-485e-a297-e96dad7c2924"]}],"mendeley":{"formattedCitation":"&lt;sup&gt;17&lt;/sup&gt;","plainTextFormattedCitation":"17","previouslyFormattedCitation":"&lt;sup&gt;17&lt;/sup&gt;"},"properties":{"noteIndex":0},"schema":"https://github.com/citation-style-language/schema/raw/master/csl-citation.json"}</w:instrText>
      </w:r>
      <w:r w:rsidR="008F04D7">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17</w:t>
      </w:r>
      <w:r w:rsidR="008F04D7">
        <w:rPr>
          <w:rFonts w:asciiTheme="majorHAnsi" w:eastAsia="Times New Roman" w:hAnsiTheme="majorHAnsi" w:cs="Times New Roman"/>
          <w:lang w:eastAsia="en-GB"/>
        </w:rPr>
        <w:fldChar w:fldCharType="end"/>
      </w:r>
      <w:r w:rsidR="00A37730">
        <w:rPr>
          <w:rFonts w:asciiTheme="majorHAnsi" w:eastAsia="Times New Roman" w:hAnsiTheme="majorHAnsi" w:cs="Times New Roman"/>
          <w:lang w:eastAsia="en-GB"/>
        </w:rPr>
        <w:t>, su</w:t>
      </w:r>
      <w:r w:rsidR="00207639">
        <w:rPr>
          <w:rFonts w:asciiTheme="majorHAnsi" w:eastAsia="Times New Roman" w:hAnsiTheme="majorHAnsi" w:cs="Times New Roman"/>
          <w:lang w:eastAsia="en-GB"/>
        </w:rPr>
        <w:softHyphen/>
      </w:r>
      <w:r w:rsidR="00A37730">
        <w:rPr>
          <w:rFonts w:asciiTheme="majorHAnsi" w:eastAsia="Times New Roman" w:hAnsiTheme="majorHAnsi" w:cs="Times New Roman"/>
          <w:lang w:eastAsia="en-GB"/>
        </w:rPr>
        <w:t xml:space="preserve">pporting the conclusion that the </w:t>
      </w:r>
      <w:r w:rsidR="00BE5A99">
        <w:rPr>
          <w:rFonts w:asciiTheme="majorHAnsi" w:eastAsia="Times New Roman" w:hAnsiTheme="majorHAnsi" w:cs="Times New Roman"/>
          <w:lang w:eastAsia="en-GB"/>
        </w:rPr>
        <w:t xml:space="preserve">SH3 domain drives the localization </w:t>
      </w:r>
      <w:r w:rsidR="008D477F">
        <w:rPr>
          <w:rFonts w:asciiTheme="majorHAnsi" w:eastAsia="Times New Roman" w:hAnsiTheme="majorHAnsi" w:cs="Times New Roman"/>
          <w:lang w:eastAsia="en-GB"/>
        </w:rPr>
        <w:t xml:space="preserve">of full-length Rvs167 </w:t>
      </w:r>
      <w:r w:rsidR="00BE5A99">
        <w:rPr>
          <w:rFonts w:asciiTheme="majorHAnsi" w:eastAsia="Times New Roman" w:hAnsiTheme="majorHAnsi" w:cs="Times New Roman"/>
          <w:lang w:eastAsia="en-GB"/>
        </w:rPr>
        <w:t xml:space="preserve">in </w:t>
      </w:r>
      <w:r w:rsidR="008D477F">
        <w:rPr>
          <w:rFonts w:asciiTheme="majorHAnsi" w:eastAsia="Times New Roman" w:hAnsiTheme="majorHAnsi" w:cs="Times New Roman"/>
          <w:lang w:eastAsia="en-GB"/>
        </w:rPr>
        <w:t>sla2</w:t>
      </w:r>
      <w:r w:rsidR="00AF21C6">
        <w:rPr>
          <w:rFonts w:asciiTheme="majorHAnsi" w:eastAsia="Times New Roman" w:hAnsiTheme="majorHAnsi" w:cs="Times New Roman"/>
          <w:lang w:eastAsia="en-GB"/>
        </w:rPr>
        <w:t>Δ</w:t>
      </w:r>
      <w:r w:rsidR="008D477F">
        <w:rPr>
          <w:rFonts w:asciiTheme="majorHAnsi" w:eastAsia="Times New Roman" w:hAnsiTheme="majorHAnsi" w:cs="Times New Roman"/>
          <w:lang w:eastAsia="en-GB"/>
        </w:rPr>
        <w:t>cells, as well as in sla2</w:t>
      </w:r>
      <w:r w:rsidR="00AF21C6">
        <w:rPr>
          <w:rFonts w:asciiTheme="majorHAnsi" w:eastAsia="Times New Roman" w:hAnsiTheme="majorHAnsi" w:cs="Times New Roman"/>
          <w:lang w:eastAsia="en-GB"/>
        </w:rPr>
        <w:t>Δ</w:t>
      </w:r>
      <w:r w:rsidR="008D477F">
        <w:rPr>
          <w:rFonts w:asciiTheme="majorHAnsi" w:eastAsia="Times New Roman" w:hAnsiTheme="majorHAnsi" w:cs="Times New Roman"/>
          <w:lang w:eastAsia="en-GB"/>
        </w:rPr>
        <w:t xml:space="preserve">cells </w:t>
      </w:r>
      <w:ins w:id="84" w:author="Marko" w:date="2018-08-13T20:13:00Z">
        <w:r w:rsidR="00513959">
          <w:rPr>
            <w:rFonts w:asciiTheme="majorHAnsi" w:eastAsia="Times New Roman" w:hAnsiTheme="majorHAnsi" w:cs="Times New Roman"/>
            <w:lang w:eastAsia="en-GB"/>
          </w:rPr>
          <w:t xml:space="preserve">treated </w:t>
        </w:r>
      </w:ins>
      <w:r w:rsidR="008D477F">
        <w:rPr>
          <w:rFonts w:asciiTheme="majorHAnsi" w:eastAsia="Times New Roman" w:hAnsiTheme="majorHAnsi" w:cs="Times New Roman"/>
          <w:lang w:eastAsia="en-GB"/>
        </w:rPr>
        <w:t xml:space="preserve">with </w:t>
      </w:r>
      <w:proofErr w:type="spellStart"/>
      <w:r w:rsidR="008D477F">
        <w:rPr>
          <w:rFonts w:asciiTheme="majorHAnsi" w:eastAsia="Times New Roman" w:hAnsiTheme="majorHAnsi" w:cs="Times New Roman"/>
          <w:lang w:eastAsia="en-GB"/>
        </w:rPr>
        <w:t>LatA</w:t>
      </w:r>
      <w:proofErr w:type="spellEnd"/>
      <w:r w:rsidR="00A37730">
        <w:rPr>
          <w:rFonts w:asciiTheme="majorHAnsi" w:eastAsia="Times New Roman" w:hAnsiTheme="majorHAnsi" w:cs="Times New Roman"/>
          <w:lang w:eastAsia="en-GB"/>
        </w:rPr>
        <w:t xml:space="preserve">. </w:t>
      </w:r>
    </w:p>
    <w:p w14:paraId="168F076E" w14:textId="77777777" w:rsidR="00097F8A" w:rsidRDefault="00097F8A" w:rsidP="00DA4C04">
      <w:pPr>
        <w:rPr>
          <w:rFonts w:asciiTheme="majorHAnsi" w:eastAsia="Times New Roman" w:hAnsiTheme="majorHAnsi" w:cs="Times New Roman"/>
          <w:lang w:eastAsia="en-GB"/>
        </w:rPr>
      </w:pPr>
    </w:p>
    <w:p w14:paraId="081CD736" w14:textId="64B2237C" w:rsidR="00097F8A" w:rsidRDefault="00097F8A" w:rsidP="00AF21C6">
      <w:pPr>
        <w:outlineLvl w:val="0"/>
        <w:rPr>
          <w:rFonts w:asciiTheme="majorHAnsi" w:eastAsia="Times New Roman" w:hAnsiTheme="majorHAnsi" w:cs="Times New Roman"/>
          <w:b/>
          <w:sz w:val="28"/>
          <w:szCs w:val="28"/>
          <w:lang w:eastAsia="en-GB"/>
        </w:rPr>
      </w:pPr>
      <w:r w:rsidRPr="000E3A62">
        <w:rPr>
          <w:rFonts w:asciiTheme="majorHAnsi" w:eastAsia="Times New Roman" w:hAnsiTheme="majorHAnsi" w:cs="Times New Roman"/>
          <w:b/>
          <w:sz w:val="28"/>
          <w:szCs w:val="28"/>
          <w:lang w:eastAsia="en-GB"/>
        </w:rPr>
        <w:t>R1.3</w:t>
      </w:r>
      <w:r w:rsidR="000E3A62" w:rsidRPr="000E3A62">
        <w:rPr>
          <w:rFonts w:asciiTheme="majorHAnsi" w:eastAsia="Times New Roman" w:hAnsiTheme="majorHAnsi" w:cs="Times New Roman"/>
          <w:b/>
          <w:sz w:val="28"/>
          <w:szCs w:val="28"/>
          <w:lang w:eastAsia="en-GB"/>
        </w:rPr>
        <w:t xml:space="preserve"> Loss of the SH3 domain affects </w:t>
      </w:r>
      <w:commentRangeStart w:id="85"/>
      <w:r w:rsidR="008B02EB">
        <w:rPr>
          <w:rFonts w:asciiTheme="majorHAnsi" w:eastAsia="Times New Roman" w:hAnsiTheme="majorHAnsi" w:cs="Times New Roman"/>
          <w:b/>
          <w:sz w:val="28"/>
          <w:szCs w:val="28"/>
          <w:lang w:eastAsia="en-GB"/>
        </w:rPr>
        <w:t xml:space="preserve">recruitment of </w:t>
      </w:r>
      <w:proofErr w:type="spellStart"/>
      <w:r w:rsidR="008B02EB">
        <w:rPr>
          <w:rFonts w:asciiTheme="majorHAnsi" w:eastAsia="Times New Roman" w:hAnsiTheme="majorHAnsi" w:cs="Times New Roman"/>
          <w:b/>
          <w:sz w:val="28"/>
          <w:szCs w:val="28"/>
          <w:lang w:eastAsia="en-GB"/>
        </w:rPr>
        <w:t>Rvs</w:t>
      </w:r>
      <w:proofErr w:type="spellEnd"/>
      <w:r w:rsidR="008B02EB">
        <w:rPr>
          <w:rFonts w:asciiTheme="majorHAnsi" w:eastAsia="Times New Roman" w:hAnsiTheme="majorHAnsi" w:cs="Times New Roman"/>
          <w:b/>
          <w:sz w:val="28"/>
          <w:szCs w:val="28"/>
          <w:lang w:eastAsia="en-GB"/>
        </w:rPr>
        <w:t>, coat and actin dynamics</w:t>
      </w:r>
      <w:commentRangeEnd w:id="85"/>
      <w:r w:rsidR="004E66DA">
        <w:rPr>
          <w:rStyle w:val="CommentReference"/>
        </w:rPr>
        <w:commentReference w:id="85"/>
      </w:r>
    </w:p>
    <w:p w14:paraId="7244A99F" w14:textId="77777777" w:rsidR="006264F9" w:rsidRDefault="006264F9" w:rsidP="00DA4C04">
      <w:pPr>
        <w:rPr>
          <w:rFonts w:asciiTheme="majorHAnsi" w:eastAsia="Times New Roman" w:hAnsiTheme="majorHAnsi" w:cs="Times New Roman"/>
          <w:b/>
          <w:sz w:val="28"/>
          <w:szCs w:val="28"/>
          <w:lang w:eastAsia="en-GB"/>
        </w:rPr>
      </w:pPr>
    </w:p>
    <w:p w14:paraId="1BF58347" w14:textId="09C444BB" w:rsidR="001E7FD7" w:rsidRDefault="00A55DD0" w:rsidP="001E7FD7">
      <w:pPr>
        <w:rPr>
          <w:rFonts w:asciiTheme="majorHAnsi" w:eastAsia="Times New Roman" w:hAnsiTheme="majorHAnsi" w:cs="Times New Roman"/>
          <w:lang w:eastAsia="en-GB"/>
        </w:rPr>
      </w:pPr>
      <w:r>
        <w:rPr>
          <w:rFonts w:asciiTheme="majorHAnsi" w:eastAsia="Times New Roman" w:hAnsiTheme="majorHAnsi" w:cs="Times New Roman"/>
          <w:lang w:eastAsia="en-GB"/>
        </w:rPr>
        <w:t>The</w:t>
      </w:r>
      <w:r w:rsidR="001E7FD7">
        <w:rPr>
          <w:rFonts w:asciiTheme="majorHAnsi" w:eastAsia="Times New Roman" w:hAnsiTheme="majorHAnsi" w:cs="Times New Roman"/>
          <w:lang w:eastAsia="en-GB"/>
        </w:rPr>
        <w:t xml:space="preserve"> BAR domain was expected to act as the functional module </w:t>
      </w:r>
      <w:r w:rsidR="002D7985">
        <w:rPr>
          <w:rFonts w:asciiTheme="majorHAnsi" w:eastAsia="Times New Roman" w:hAnsiTheme="majorHAnsi" w:cs="Times New Roman"/>
          <w:lang w:eastAsia="en-GB"/>
        </w:rPr>
        <w:t xml:space="preserve">of the </w:t>
      </w:r>
      <w:proofErr w:type="spellStart"/>
      <w:r w:rsidR="002D7985">
        <w:rPr>
          <w:rFonts w:asciiTheme="majorHAnsi" w:eastAsia="Times New Roman" w:hAnsiTheme="majorHAnsi" w:cs="Times New Roman"/>
          <w:lang w:eastAsia="en-GB"/>
        </w:rPr>
        <w:t>Rvs</w:t>
      </w:r>
      <w:proofErr w:type="spellEnd"/>
      <w:r w:rsidR="002D7985">
        <w:rPr>
          <w:rFonts w:asciiTheme="majorHAnsi" w:eastAsia="Times New Roman" w:hAnsiTheme="majorHAnsi" w:cs="Times New Roman"/>
          <w:lang w:eastAsia="en-GB"/>
        </w:rPr>
        <w:t xml:space="preserve"> complex</w:t>
      </w:r>
      <w:r w:rsidR="002E5A37">
        <w:rPr>
          <w:rFonts w:asciiTheme="majorHAnsi" w:eastAsia="Times New Roman" w:hAnsiTheme="majorHAnsi" w:cs="Times New Roman"/>
          <w:lang w:eastAsia="en-GB"/>
        </w:rPr>
        <w:t>:</w:t>
      </w:r>
      <w:r w:rsidR="001E7FD7">
        <w:rPr>
          <w:rFonts w:asciiTheme="majorHAnsi" w:eastAsia="Times New Roman" w:hAnsiTheme="majorHAnsi" w:cs="Times New Roman"/>
          <w:lang w:eastAsia="en-GB"/>
        </w:rPr>
        <w:t xml:space="preserve"> phenotypes of </w:t>
      </w:r>
      <w:r w:rsidR="00F934A4" w:rsidRPr="002C266A">
        <w:rPr>
          <w:rFonts w:asciiTheme="majorHAnsi" w:eastAsia="Times New Roman" w:hAnsiTheme="majorHAnsi" w:cs="Times New Roman"/>
          <w:i/>
          <w:lang w:eastAsia="en-GB"/>
          <w:rPrChange w:id="86" w:author="Marko" w:date="2018-08-13T20:15:00Z">
            <w:rPr>
              <w:rFonts w:asciiTheme="majorHAnsi" w:eastAsia="Times New Roman" w:hAnsiTheme="majorHAnsi" w:cs="Times New Roman"/>
              <w:lang w:eastAsia="en-GB"/>
            </w:rPr>
          </w:rPrChange>
        </w:rPr>
        <w:t>rvs167</w:t>
      </w:r>
      <w:r w:rsidR="00AF21C6" w:rsidRPr="002C266A">
        <w:rPr>
          <w:rFonts w:asciiTheme="majorHAnsi" w:eastAsia="Times New Roman" w:hAnsiTheme="majorHAnsi" w:cs="Times New Roman"/>
          <w:i/>
          <w:lang w:eastAsia="en-GB"/>
          <w:rPrChange w:id="87" w:author="Marko" w:date="2018-08-13T20:15:00Z">
            <w:rPr>
              <w:rFonts w:asciiTheme="majorHAnsi" w:eastAsia="Times New Roman" w:hAnsiTheme="majorHAnsi" w:cs="Times New Roman"/>
              <w:lang w:eastAsia="en-GB"/>
            </w:rPr>
          </w:rPrChange>
        </w:rPr>
        <w:t>Δ</w:t>
      </w:r>
      <w:ins w:id="88" w:author="Marko" w:date="2018-08-13T20:14:00Z">
        <w:r w:rsidR="00B4777F">
          <w:rPr>
            <w:rFonts w:asciiTheme="majorHAnsi" w:eastAsia="Times New Roman" w:hAnsiTheme="majorHAnsi" w:cs="Times New Roman"/>
            <w:lang w:eastAsia="en-GB"/>
          </w:rPr>
          <w:t xml:space="preserve"> </w:t>
        </w:r>
      </w:ins>
      <w:r w:rsidR="00817344">
        <w:rPr>
          <w:rFonts w:asciiTheme="majorHAnsi" w:eastAsia="Times New Roman" w:hAnsiTheme="majorHAnsi" w:cs="Times New Roman"/>
          <w:lang w:eastAsia="en-GB"/>
        </w:rPr>
        <w:t>such as</w:t>
      </w:r>
      <w:r w:rsidR="008F6569">
        <w:rPr>
          <w:rFonts w:asciiTheme="majorHAnsi" w:eastAsia="Times New Roman" w:hAnsiTheme="majorHAnsi" w:cs="Times New Roman"/>
          <w:lang w:eastAsia="en-GB"/>
        </w:rPr>
        <w:t xml:space="preserve"> non-</w:t>
      </w:r>
      <w:r w:rsidR="00A228F0">
        <w:rPr>
          <w:rFonts w:asciiTheme="majorHAnsi" w:eastAsia="Times New Roman" w:hAnsiTheme="majorHAnsi" w:cs="Times New Roman"/>
          <w:lang w:eastAsia="en-GB"/>
        </w:rPr>
        <w:t>viability on starvation</w:t>
      </w:r>
      <w:r w:rsidR="008F6569">
        <w:rPr>
          <w:rFonts w:asciiTheme="majorHAnsi" w:eastAsia="Times New Roman" w:hAnsiTheme="majorHAnsi" w:cs="Times New Roman"/>
          <w:lang w:eastAsia="en-GB"/>
        </w:rPr>
        <w:t xml:space="preserve">, and </w:t>
      </w:r>
      <w:proofErr w:type="spellStart"/>
      <w:r w:rsidR="008F6569">
        <w:rPr>
          <w:rFonts w:asciiTheme="majorHAnsi" w:eastAsia="Times New Roman" w:hAnsiTheme="majorHAnsi" w:cs="Times New Roman"/>
          <w:lang w:eastAsia="en-GB"/>
        </w:rPr>
        <w:t>mis</w:t>
      </w:r>
      <w:proofErr w:type="spellEnd"/>
      <w:r w:rsidR="008F6569">
        <w:rPr>
          <w:rFonts w:asciiTheme="majorHAnsi" w:eastAsia="Times New Roman" w:hAnsiTheme="majorHAnsi" w:cs="Times New Roman"/>
          <w:lang w:eastAsia="en-GB"/>
        </w:rPr>
        <w:t>-localization of actin</w:t>
      </w:r>
      <w:r w:rsidR="00AD384D">
        <w:rPr>
          <w:rFonts w:asciiTheme="majorHAnsi" w:eastAsia="Times New Roman" w:hAnsiTheme="majorHAnsi" w:cs="Times New Roman"/>
          <w:lang w:eastAsia="en-GB"/>
        </w:rPr>
        <w:t xml:space="preserve"> </w:t>
      </w:r>
      <w:r w:rsidR="001E7FD7">
        <w:rPr>
          <w:rFonts w:asciiTheme="majorHAnsi" w:eastAsia="Times New Roman" w:hAnsiTheme="majorHAnsi" w:cs="Times New Roman"/>
          <w:lang w:eastAsia="en-GB"/>
        </w:rPr>
        <w:t xml:space="preserve">can be </w:t>
      </w:r>
      <w:r w:rsidR="00A5057E">
        <w:rPr>
          <w:rFonts w:asciiTheme="majorHAnsi" w:eastAsia="Times New Roman" w:hAnsiTheme="majorHAnsi" w:cs="Times New Roman"/>
          <w:lang w:eastAsia="en-GB"/>
        </w:rPr>
        <w:t xml:space="preserve">effectively </w:t>
      </w:r>
      <w:r w:rsidR="008F6569">
        <w:rPr>
          <w:rFonts w:asciiTheme="majorHAnsi" w:eastAsia="Times New Roman" w:hAnsiTheme="majorHAnsi" w:cs="Times New Roman"/>
          <w:lang w:eastAsia="en-GB"/>
        </w:rPr>
        <w:t xml:space="preserve">rescued </w:t>
      </w:r>
      <w:r w:rsidR="001E7FD7">
        <w:rPr>
          <w:rFonts w:asciiTheme="majorHAnsi" w:eastAsia="Times New Roman" w:hAnsiTheme="majorHAnsi" w:cs="Times New Roman"/>
          <w:lang w:eastAsia="en-GB"/>
        </w:rPr>
        <w:t>by exp</w:t>
      </w:r>
      <w:r w:rsidR="00296FF1">
        <w:rPr>
          <w:rFonts w:asciiTheme="majorHAnsi" w:eastAsia="Times New Roman" w:hAnsiTheme="majorHAnsi" w:cs="Times New Roman"/>
          <w:lang w:eastAsia="en-GB"/>
        </w:rPr>
        <w:t>ression of the BAR domain alone</w:t>
      </w:r>
      <w:r w:rsidR="00296FF1">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ADDIN CSL_CITATION {"citationItems":[{"id":"ITEM-1","itemData":{"DOI":"10.1016/s0014-5793(97)01248-9","ISSN":"0014-5793","PMID":"9395067","abstract":"Mutations in RVS161 and RVS167 yeast genes induce identical phenotypes associated to actin cytoskeleton disorders. The whole Rvs161 protein is similar to the amino-terminal part of Rvs167p, thus defining a RVS domain. In addition to this domain, Rvs167p contains a central glycine-proline-alanine rich domain and a SH3 domain. To assess the function of these different domains we have expressed recombinant Rvs proteins in rvs mutant strains. Phenotype analysis has shown that the RVS and SH3 domains are necessary for phenotypical complementation, whereas the GPA domain is not. Moreover, we have demonstrated that the RVS domains from Rvs161p and Rvs167p have distinct roles, and that the SH3 domain needs the specific RVS domain of Rvs167p to function. These results suggest that Rvs161p and Rvs167p play distinct roles, while acting together in a common function.","author":[{"dropping-particle":"","family":"Sivadon","given":"P","non-dropping-particle":"","parse-names":false,"suffix":""},{"dropping-particle":"","family":"Crouzet","given":"M","non-dropping-particle":"","parse-names":false,"suffix":""},{"dropping-particle":"","family":"Aigle","given":"M","non-dropping-particle":"","parse-names":false,"suffix":""}],"container-title":"FEBS letters","id":"ITEM-1","issue":"1","issued":{"date-parts":[["1997","11","3"]]},"page":"21-7","title":"Functional assessment of the yeast Rvs161 and Rvs167 protein domains.","type":"article-journal","volume":"417"},"uris":["http://www.mendeley.com/documents/?uuid=74f056d8-6bc3-318a-a9b5-8ba2fc0623b5"]}],"mendeley":{"formattedCitation":"&lt;sup&gt;18&lt;/sup&gt;","plainTextFormattedCitation":"18","previouslyFormattedCitation":"&lt;sup&gt;18&lt;/sup&gt;"},"properties":{"noteIndex":0},"schema":"https://github.com/citation-style-language/schema/raw/master/csl-citation.json"}</w:instrText>
      </w:r>
      <w:r w:rsidR="00296FF1">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18</w:t>
      </w:r>
      <w:r w:rsidR="00296FF1">
        <w:rPr>
          <w:rFonts w:asciiTheme="majorHAnsi" w:eastAsia="Times New Roman" w:hAnsiTheme="majorHAnsi" w:cs="Times New Roman"/>
          <w:lang w:eastAsia="en-GB"/>
        </w:rPr>
        <w:fldChar w:fldCharType="end"/>
      </w:r>
      <w:r w:rsidR="001E7FD7">
        <w:rPr>
          <w:rFonts w:asciiTheme="majorHAnsi" w:eastAsia="Times New Roman" w:hAnsiTheme="majorHAnsi" w:cs="Times New Roman"/>
          <w:lang w:eastAsia="en-GB"/>
        </w:rPr>
        <w:t>. Since the</w:t>
      </w:r>
      <w:r w:rsidR="00E94572">
        <w:rPr>
          <w:rFonts w:asciiTheme="majorHAnsi" w:eastAsia="Times New Roman" w:hAnsiTheme="majorHAnsi" w:cs="Times New Roman"/>
          <w:lang w:eastAsia="en-GB"/>
        </w:rPr>
        <w:t xml:space="preserve"> SH3 domain unexpectedly influences</w:t>
      </w:r>
      <w:r w:rsidR="001E7FD7">
        <w:rPr>
          <w:rFonts w:asciiTheme="majorHAnsi" w:eastAsia="Times New Roman" w:hAnsiTheme="majorHAnsi" w:cs="Times New Roman"/>
          <w:lang w:eastAsia="en-GB"/>
        </w:rPr>
        <w:t xml:space="preserve"> localization of </w:t>
      </w:r>
      <w:proofErr w:type="spellStart"/>
      <w:r w:rsidR="001E7FD7">
        <w:rPr>
          <w:rFonts w:asciiTheme="majorHAnsi" w:eastAsia="Times New Roman" w:hAnsiTheme="majorHAnsi" w:cs="Times New Roman"/>
          <w:lang w:eastAsia="en-GB"/>
        </w:rPr>
        <w:t>Rvs</w:t>
      </w:r>
      <w:proofErr w:type="spellEnd"/>
      <w:r w:rsidR="001E7FD7">
        <w:rPr>
          <w:rFonts w:asciiTheme="majorHAnsi" w:eastAsia="Times New Roman" w:hAnsiTheme="majorHAnsi" w:cs="Times New Roman"/>
          <w:lang w:eastAsia="en-GB"/>
        </w:rPr>
        <w:t>, I investigated its effect further.</w:t>
      </w:r>
    </w:p>
    <w:p w14:paraId="34BA0114" w14:textId="77777777" w:rsidR="001E7FD7" w:rsidRDefault="001E7FD7" w:rsidP="00DA4C04">
      <w:pPr>
        <w:rPr>
          <w:rFonts w:asciiTheme="majorHAnsi" w:eastAsia="Times New Roman" w:hAnsiTheme="majorHAnsi" w:cs="Times New Roman"/>
          <w:lang w:eastAsia="en-GB"/>
        </w:rPr>
      </w:pPr>
    </w:p>
    <w:p w14:paraId="53CC5706" w14:textId="6D2A9ACD" w:rsidR="00C7567E" w:rsidRDefault="006264F9"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The SH3 domain</w:t>
      </w:r>
      <w:ins w:id="89" w:author="Microsoft Office User" w:date="2018-08-13T20:59:00Z">
        <w:r w:rsidR="008E5745">
          <w:rPr>
            <w:rFonts w:asciiTheme="majorHAnsi" w:eastAsia="Times New Roman" w:hAnsiTheme="majorHAnsi" w:cs="Times New Roman"/>
            <w:lang w:eastAsia="en-GB"/>
          </w:rPr>
          <w:t>s</w:t>
        </w:r>
      </w:ins>
      <w:r>
        <w:rPr>
          <w:rFonts w:asciiTheme="majorHAnsi" w:eastAsia="Times New Roman" w:hAnsiTheme="majorHAnsi" w:cs="Times New Roman"/>
          <w:lang w:eastAsia="en-GB"/>
        </w:rPr>
        <w:t xml:space="preserve"> generally mediate</w:t>
      </w:r>
      <w:del w:id="90" w:author="Microsoft Office User" w:date="2018-08-13T20:59:00Z">
        <w:r w:rsidDel="008E5745">
          <w:rPr>
            <w:rFonts w:asciiTheme="majorHAnsi" w:eastAsia="Times New Roman" w:hAnsiTheme="majorHAnsi" w:cs="Times New Roman"/>
            <w:lang w:eastAsia="en-GB"/>
          </w:rPr>
          <w:delText>s</w:delText>
        </w:r>
      </w:del>
      <w:r>
        <w:rPr>
          <w:rFonts w:asciiTheme="majorHAnsi" w:eastAsia="Times New Roman" w:hAnsiTheme="majorHAnsi" w:cs="Times New Roman"/>
          <w:lang w:eastAsia="en-GB"/>
        </w:rPr>
        <w:t xml:space="preserve"> protein-protein interaction by binding to proline-rich </w:t>
      </w:r>
      <w:r w:rsidR="001109E9">
        <w:rPr>
          <w:rFonts w:asciiTheme="majorHAnsi" w:eastAsia="Times New Roman" w:hAnsiTheme="majorHAnsi" w:cs="Times New Roman"/>
          <w:lang w:eastAsia="en-GB"/>
        </w:rPr>
        <w:t>sequences</w:t>
      </w:r>
      <w:r w:rsidR="00F44CDA">
        <w:rPr>
          <w:rFonts w:asciiTheme="majorHAnsi" w:eastAsia="Times New Roman" w:hAnsiTheme="majorHAnsi" w:cs="Times New Roman"/>
          <w:lang w:eastAsia="en-GB"/>
        </w:rPr>
        <w:t xml:space="preserve"> that contain a core PXXP motif</w:t>
      </w:r>
      <w:r w:rsidR="00F44CDA">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ADDIN CSL_CITATION {"citationItems":[{"id":"ITEM-1","itemData":{"DOI":"10.1371/journal.pone.0129229","ISSN":"1932-6203","abstract":"To explore the conservation of Src homology 3 (SH3) domain-mediated networks in evolution, we compared the specificity landscape of these domains among four yeast species, Saccharomyces cerevisiae, Ashbya gossypii, Candida albicans, and Schizosaccharomyces pombe, encompassing 400 million years of evolution. We first aligned and catalogued the families of SH3-containing proteins in these four species to determine the relationships between homologous domains. Then, we tagged and purified all soluble SH3 domains (82 in total) to perform a quantitative peptide assay (SPOT) for each SH3 domain. All SPOT readouts were hierarchically clustered and we observed that the organization of the SH3 specificity landscape in three distinct profile classes remains conserved across these four yeast species. We also produced a specificity profile for each SH3 domain from manually aligned top SPOT hits and compared the within-family binding motif consensus. This analysis revealed a striking example of binding motif divergence in a C. albicans Rvs167 paralog, which cannot be explained by overall SH3 sequence or interface residue divergence, and we validated this specificity change with a yeast two-hybrid (Y2H) assay. In addition, we show that position-weighted matrices (PWM) compiled from SPOT assays can be used for binding motif screening in potential binding partners and present cases where motifs are either conserved or lost among homologous SH3 interacting proteins. Finally, by comparing pairwise SH3 sequence identity to binding profile correlation we show that for ~75% of all analyzed families the SH3 specificity profile was remarkably conserved over a large evolutionary distance. Thus, a high sequence identity within an SH3 domain family predicts conserved binding specificity, whereas divergence in sequence identity often coincided with a change in binding specificity within this family. As such, our results are important for future studies aimed at unraveling complex specificity networks of peptide recognition domains in higher eukaryotes, including mammals.","author":[{"dropping-particle":"","family":"Verschueren","given":"Erik","non-dropping-particle":"","parse-names":false,"suffix":""},{"dropping-particle":"","family":"Spiess","given":"Matthias","non-dropping-particle":"","parse-names":false,"suffix":""},{"dropping-particle":"","family":"Gkourtsa","given":"Areti","non-dropping-particle":"","parse-names":false,"suffix":""},{"dropping-particle":"","family":"Avula","given":"Teja","non-dropping-particle":"","parse-names":false,"suffix":""},{"dropping-particle":"","family":"Landgraf","given":"Christiane","non-dropping-particle":"","parse-names":false,"suffix":""},{"dropping-particle":"","family":"Mancilla","given":"Victor Tapia","non-dropping-particle":"","parse-names":false,"suffix":""},{"dropping-particle":"","family":"Huber","given":"Aline","non-dropping-particle":"","parse-names":false,"suffix":""},{"dropping-particle":"","family":"Volkmer","given":"Rudolf","non-dropping-particle":"","parse-names":false,"suffix":""},{"dropping-particle":"","family":"Winsor","given":"Barbara","non-dropping-particle":"","parse-names":false,"suffix":""},{"dropping-particle":"","family":"Serrano","given":"Luis","non-dropping-particle":"","parse-names":false,"suffix":""},{"dropping-particle":"","family":"Hochstenbach","given":"Frans","non-dropping-particle":"","parse-names":false,"suffix":""},{"dropping-particle":"","family":"Distel","given":"Ben","non-dropping-particle":"","parse-names":false,"suffix":""}],"container-title":"PLoS ONE","id":"ITEM-1","issue":"6","issued":{"date-parts":[["2015","6"]]},"title":"Evolution of the SH3 Domain Specificity Landscape in Yeasts","type":"article-journal","volume":"10"},"uris":["http://www.mendeley.com/documents/?uuid=e787ac6c-869d-4d4d-b8c2-68c20564cf40"]},{"id":"ITEM-2","itemData":{"ISSN":"0021-9533","PMID":"11256992","abstract":"The SH3 domain is perhaps the best-characterized member of the growing family of protein-interaction modules. By binding with moderate affinity and selectivity to proline-rich ligands, these domains play critical roles in a wide variety of biological processes ranging from regulation of enzymes by intramolecular interactions, increasing the local concentration or altering the subcellular localization of components of signaling pathways, and mediating the assembly of large multiprotein complexes. SH3 domains and their binding sites have cropped up in many hundreds of proteins in species from yeast to man, which suggests that they provide the cell with an especially handy and adaptable means of bringing proteins together. The wealth of genetic, biochemical and structural information available provides an intimate and detailed portrait of the domain, serving as a framework for understanding other modular protein-interaction domains. Processes regulated by SH3 domains also raise important questions about the nature of specificity and the overall logic governing networks of protein interactions.","author":[{"dropping-particle":"","family":"Mayer","given":"B J","non-dropping-particle":"","parse-names":false,"suffix":""}],"container-title":"Journal of cell science","id":"ITEM-2","issue":"Pt 7","issued":{"date-parts":[["2001","4"]]},"page":"1253-63","title":"SH3 domains: complexity in moderation.","type":"article-journal","volume":"114"},"uris":["http://www.mendeley.com/documents/?uuid=caad22c0-ccf9-31e3-b371-d01257cdfb4b","http://www.mendeley.com/documents/?uuid=9f4326c1-3f58-4230-b6c9-354b85cd1fdb"]}],"mendeley":{"formattedCitation":"&lt;sup&gt;19,20&lt;/sup&gt;","plainTextFormattedCitation":"19,20","previouslyFormattedCitation":"&lt;sup&gt;19,20&lt;/sup&gt;"},"properties":{"noteIndex":0},"schema":"https://github.com/citation-style-language/schema/raw/master/csl-citation.json"}</w:instrText>
      </w:r>
      <w:r w:rsidR="00F44CDA">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19,20</w:t>
      </w:r>
      <w:r w:rsidR="00F44CDA">
        <w:rPr>
          <w:rFonts w:asciiTheme="majorHAnsi" w:eastAsia="Times New Roman" w:hAnsiTheme="majorHAnsi" w:cs="Times New Roman"/>
          <w:lang w:eastAsia="en-GB"/>
        </w:rPr>
        <w:fldChar w:fldCharType="end"/>
      </w:r>
      <w:r w:rsidR="00F44CDA">
        <w:rPr>
          <w:rFonts w:asciiTheme="majorHAnsi" w:eastAsia="Times New Roman" w:hAnsiTheme="majorHAnsi" w:cs="Times New Roman"/>
          <w:lang w:eastAsia="en-GB"/>
        </w:rPr>
        <w:t xml:space="preserve"> (where X is any amino acid)</w:t>
      </w:r>
      <w:r>
        <w:rPr>
          <w:rFonts w:asciiTheme="majorHAnsi" w:eastAsia="Times New Roman" w:hAnsiTheme="majorHAnsi" w:cs="Times New Roman"/>
          <w:lang w:eastAsia="en-GB"/>
        </w:rPr>
        <w:t xml:space="preserve">. </w:t>
      </w:r>
      <w:r w:rsidR="00B55EAD">
        <w:rPr>
          <w:rFonts w:asciiTheme="majorHAnsi" w:eastAsia="Times New Roman" w:hAnsiTheme="majorHAnsi" w:cs="Times New Roman"/>
          <w:lang w:eastAsia="en-GB"/>
        </w:rPr>
        <w:t>These</w:t>
      </w:r>
      <w:r w:rsidR="00F44CDA">
        <w:rPr>
          <w:rFonts w:asciiTheme="majorHAnsi" w:eastAsia="Times New Roman" w:hAnsiTheme="majorHAnsi" w:cs="Times New Roman"/>
          <w:lang w:eastAsia="en-GB"/>
        </w:rPr>
        <w:t xml:space="preserve"> domains are ubiquitous in cellular </w:t>
      </w:r>
      <w:r w:rsidR="00EB4621">
        <w:rPr>
          <w:rFonts w:asciiTheme="majorHAnsi" w:eastAsia="Times New Roman" w:hAnsiTheme="majorHAnsi" w:cs="Times New Roman"/>
          <w:lang w:eastAsia="en-GB"/>
        </w:rPr>
        <w:t>interaction pathways</w:t>
      </w:r>
      <w:r w:rsidR="00F44CDA">
        <w:rPr>
          <w:rFonts w:asciiTheme="majorHAnsi" w:eastAsia="Times New Roman" w:hAnsiTheme="majorHAnsi" w:cs="Times New Roman"/>
          <w:lang w:eastAsia="en-GB"/>
        </w:rPr>
        <w:t xml:space="preserve">, and several endocytic proteins have </w:t>
      </w:r>
      <w:r w:rsidR="00915906">
        <w:rPr>
          <w:rFonts w:asciiTheme="majorHAnsi" w:eastAsia="Times New Roman" w:hAnsiTheme="majorHAnsi" w:cs="Times New Roman"/>
          <w:lang w:eastAsia="en-GB"/>
        </w:rPr>
        <w:t>at least one</w:t>
      </w:r>
      <w:r w:rsidR="00C115FB">
        <w:rPr>
          <w:rFonts w:asciiTheme="majorHAnsi" w:eastAsia="Times New Roman" w:hAnsiTheme="majorHAnsi" w:cs="Times New Roman"/>
          <w:lang w:eastAsia="en-GB"/>
        </w:rPr>
        <w:t xml:space="preserve"> </w:t>
      </w:r>
      <w:r w:rsidR="00C115FB">
        <w:rPr>
          <w:rFonts w:asciiTheme="majorHAnsi" w:eastAsia="Times New Roman" w:hAnsiTheme="majorHAnsi" w:cs="Times New Roman"/>
          <w:lang w:eastAsia="en-GB"/>
        </w:rPr>
        <w:lastRenderedPageBreak/>
        <w:t>SH3 domain</w:t>
      </w:r>
      <w:r w:rsidR="00F44CDA">
        <w:rPr>
          <w:rFonts w:asciiTheme="majorHAnsi" w:eastAsia="Times New Roman" w:hAnsiTheme="majorHAnsi" w:cs="Times New Roman"/>
          <w:lang w:eastAsia="en-GB"/>
        </w:rPr>
        <w:t xml:space="preserve">. </w:t>
      </w:r>
      <w:r w:rsidR="00EB4621">
        <w:rPr>
          <w:rFonts w:asciiTheme="majorHAnsi" w:eastAsia="Times New Roman" w:hAnsiTheme="majorHAnsi" w:cs="Times New Roman"/>
          <w:lang w:eastAsia="en-GB"/>
        </w:rPr>
        <w:t>Although SH3 domains are abundant,</w:t>
      </w:r>
      <w:r w:rsidR="00470555">
        <w:rPr>
          <w:rFonts w:asciiTheme="majorHAnsi" w:eastAsia="Times New Roman" w:hAnsiTheme="majorHAnsi" w:cs="Times New Roman"/>
          <w:lang w:eastAsia="en-GB"/>
        </w:rPr>
        <w:t xml:space="preserve"> they appear to have specific</w:t>
      </w:r>
      <w:r w:rsidR="00EB4621">
        <w:rPr>
          <w:rFonts w:asciiTheme="majorHAnsi" w:eastAsia="Times New Roman" w:hAnsiTheme="majorHAnsi" w:cs="Times New Roman"/>
          <w:lang w:eastAsia="en-GB"/>
        </w:rPr>
        <w:t xml:space="preserve"> binding partners</w:t>
      </w:r>
      <w:r w:rsidR="00470555">
        <w:rPr>
          <w:rFonts w:asciiTheme="majorHAnsi" w:eastAsia="Times New Roman" w:hAnsiTheme="majorHAnsi" w:cs="Times New Roman"/>
          <w:lang w:eastAsia="en-GB"/>
        </w:rPr>
        <w:t xml:space="preserve"> that could </w:t>
      </w:r>
      <w:r w:rsidR="000A0AF9">
        <w:rPr>
          <w:rFonts w:asciiTheme="majorHAnsi" w:eastAsia="Times New Roman" w:hAnsiTheme="majorHAnsi" w:cs="Times New Roman"/>
          <w:lang w:eastAsia="en-GB"/>
        </w:rPr>
        <w:t>modulate</w:t>
      </w:r>
      <w:r w:rsidR="00470555">
        <w:rPr>
          <w:rFonts w:asciiTheme="majorHAnsi" w:eastAsia="Times New Roman" w:hAnsiTheme="majorHAnsi" w:cs="Times New Roman"/>
          <w:lang w:eastAsia="en-GB"/>
        </w:rPr>
        <w:t xml:space="preserve"> functio</w:t>
      </w:r>
      <w:r w:rsidR="00473610">
        <w:rPr>
          <w:rFonts w:asciiTheme="majorHAnsi" w:eastAsia="Times New Roman" w:hAnsiTheme="majorHAnsi" w:cs="Times New Roman"/>
          <w:lang w:eastAsia="en-GB"/>
        </w:rPr>
        <w:t>n.</w:t>
      </w:r>
      <w:r w:rsidR="00590EE7" w:rsidRPr="005351C3">
        <w:rPr>
          <w:rFonts w:asciiTheme="majorHAnsi" w:eastAsia="Times New Roman" w:hAnsiTheme="majorHAnsi" w:cs="Times New Roman"/>
          <w:color w:val="FF0000"/>
          <w:lang w:eastAsia="en-GB"/>
        </w:rPr>
        <w:t xml:space="preserve"> </w:t>
      </w:r>
      <w:r w:rsidR="00590EE7">
        <w:rPr>
          <w:rFonts w:asciiTheme="majorHAnsi" w:eastAsia="Times New Roman" w:hAnsiTheme="majorHAnsi" w:cs="Times New Roman"/>
          <w:lang w:eastAsia="en-GB"/>
        </w:rPr>
        <w:t>For Rvs167, neither binding partner, nor</w:t>
      </w:r>
      <w:r w:rsidR="00EB4621">
        <w:rPr>
          <w:rFonts w:asciiTheme="majorHAnsi" w:eastAsia="Times New Roman" w:hAnsiTheme="majorHAnsi" w:cs="Times New Roman"/>
          <w:lang w:eastAsia="en-GB"/>
        </w:rPr>
        <w:t xml:space="preserve"> function</w:t>
      </w:r>
      <w:r w:rsidR="00590EE7">
        <w:rPr>
          <w:rFonts w:asciiTheme="majorHAnsi" w:eastAsia="Times New Roman" w:hAnsiTheme="majorHAnsi" w:cs="Times New Roman"/>
          <w:lang w:eastAsia="en-GB"/>
        </w:rPr>
        <w:t xml:space="preserve"> of the SH3 domain</w:t>
      </w:r>
      <w:r w:rsidR="00093F22">
        <w:rPr>
          <w:rFonts w:asciiTheme="majorHAnsi" w:eastAsia="Times New Roman" w:hAnsiTheme="majorHAnsi" w:cs="Times New Roman"/>
          <w:lang w:eastAsia="en-GB"/>
        </w:rPr>
        <w:t xml:space="preserve"> is clear</w:t>
      </w:r>
      <w:r w:rsidR="00D26A81">
        <w:rPr>
          <w:rFonts w:asciiTheme="majorHAnsi" w:eastAsia="Times New Roman" w:hAnsiTheme="majorHAnsi" w:cs="Times New Roman"/>
          <w:lang w:eastAsia="en-GB"/>
        </w:rPr>
        <w:t xml:space="preserve">. </w:t>
      </w:r>
    </w:p>
    <w:p w14:paraId="34667793" w14:textId="77777777" w:rsidR="00963236" w:rsidRDefault="00963236" w:rsidP="00DA4C04">
      <w:pPr>
        <w:rPr>
          <w:rFonts w:asciiTheme="majorHAnsi" w:eastAsia="Times New Roman" w:hAnsiTheme="majorHAnsi" w:cs="Times New Roman"/>
          <w:lang w:eastAsia="en-GB"/>
        </w:rPr>
      </w:pPr>
    </w:p>
    <w:p w14:paraId="6B42338D" w14:textId="56279FAE" w:rsidR="006264F9" w:rsidRDefault="00C7567E"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 order to </w:t>
      </w:r>
      <w:r w:rsidR="00F3607E">
        <w:rPr>
          <w:rFonts w:asciiTheme="majorHAnsi" w:eastAsia="Times New Roman" w:hAnsiTheme="majorHAnsi" w:cs="Times New Roman"/>
          <w:lang w:eastAsia="en-GB"/>
        </w:rPr>
        <w:t>probe</w:t>
      </w:r>
      <w:r>
        <w:rPr>
          <w:rFonts w:asciiTheme="majorHAnsi" w:eastAsia="Times New Roman" w:hAnsiTheme="majorHAnsi" w:cs="Times New Roman"/>
          <w:lang w:eastAsia="en-GB"/>
        </w:rPr>
        <w:t xml:space="preserve"> the contribution of the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SH3 domain to endocytos</w:t>
      </w:r>
      <w:r w:rsidR="00A26009">
        <w:rPr>
          <w:rFonts w:asciiTheme="majorHAnsi" w:eastAsia="Times New Roman" w:hAnsiTheme="majorHAnsi" w:cs="Times New Roman"/>
          <w:lang w:eastAsia="en-GB"/>
        </w:rPr>
        <w:t xml:space="preserve">is, I studied </w:t>
      </w:r>
      <w:r w:rsidR="00061744">
        <w:rPr>
          <w:rFonts w:asciiTheme="majorHAnsi" w:eastAsia="Times New Roman" w:hAnsiTheme="majorHAnsi" w:cs="Times New Roman"/>
          <w:lang w:eastAsia="en-GB"/>
        </w:rPr>
        <w:t>Sla1</w:t>
      </w:r>
      <w:r w:rsidR="00A26009">
        <w:rPr>
          <w:rFonts w:asciiTheme="majorHAnsi" w:eastAsia="Times New Roman" w:hAnsiTheme="majorHAnsi" w:cs="Times New Roman"/>
          <w:lang w:eastAsia="en-GB"/>
        </w:rPr>
        <w:t xml:space="preserve"> and </w:t>
      </w:r>
      <w:r w:rsidR="00061744">
        <w:rPr>
          <w:rFonts w:asciiTheme="majorHAnsi" w:eastAsia="Times New Roman" w:hAnsiTheme="majorHAnsi" w:cs="Times New Roman"/>
          <w:lang w:eastAsia="en-GB"/>
        </w:rPr>
        <w:t>Rvs167</w:t>
      </w:r>
      <w:r w:rsidR="001C0A07">
        <w:rPr>
          <w:rFonts w:asciiTheme="majorHAnsi" w:eastAsia="Times New Roman" w:hAnsiTheme="majorHAnsi" w:cs="Times New Roman"/>
          <w:lang w:eastAsia="en-GB"/>
        </w:rPr>
        <w:t xml:space="preserve"> </w:t>
      </w:r>
      <w:r w:rsidR="00A26009">
        <w:rPr>
          <w:rFonts w:asciiTheme="majorHAnsi" w:eastAsia="Times New Roman" w:hAnsiTheme="majorHAnsi" w:cs="Times New Roman"/>
          <w:lang w:eastAsia="en-GB"/>
        </w:rPr>
        <w:t xml:space="preserve">in </w:t>
      </w:r>
      <w:r w:rsidR="00DA532D">
        <w:rPr>
          <w:rFonts w:asciiTheme="majorHAnsi" w:eastAsia="Times New Roman" w:hAnsiTheme="majorHAnsi" w:cs="Times New Roman"/>
          <w:lang w:eastAsia="en-GB"/>
        </w:rPr>
        <w:t>BAR cells</w:t>
      </w:r>
      <w:r w:rsidR="00D35A05">
        <w:rPr>
          <w:rFonts w:asciiTheme="majorHAnsi" w:eastAsia="Times New Roman" w:hAnsiTheme="majorHAnsi" w:cs="Times New Roman"/>
          <w:lang w:eastAsia="en-GB"/>
        </w:rPr>
        <w:t>, and q</w:t>
      </w:r>
      <w:r w:rsidR="00D26A81">
        <w:rPr>
          <w:rFonts w:asciiTheme="majorHAnsi" w:eastAsia="Times New Roman" w:hAnsiTheme="majorHAnsi" w:cs="Times New Roman"/>
          <w:lang w:eastAsia="en-GB"/>
        </w:rPr>
        <w:t>ua</w:t>
      </w:r>
      <w:r w:rsidR="00D35A05">
        <w:rPr>
          <w:rFonts w:asciiTheme="majorHAnsi" w:eastAsia="Times New Roman" w:hAnsiTheme="majorHAnsi" w:cs="Times New Roman"/>
          <w:lang w:eastAsia="en-GB"/>
        </w:rPr>
        <w:t>ntified</w:t>
      </w:r>
      <w:r w:rsidR="00EA690C">
        <w:rPr>
          <w:rFonts w:asciiTheme="majorHAnsi" w:eastAsia="Times New Roman" w:hAnsiTheme="majorHAnsi" w:cs="Times New Roman"/>
          <w:lang w:eastAsia="en-GB"/>
        </w:rPr>
        <w:t xml:space="preserve"> the number of </w:t>
      </w:r>
      <w:r w:rsidR="00D26A81">
        <w:rPr>
          <w:rFonts w:asciiTheme="majorHAnsi" w:eastAsia="Times New Roman" w:hAnsiTheme="majorHAnsi" w:cs="Times New Roman"/>
          <w:lang w:eastAsia="en-GB"/>
        </w:rPr>
        <w:t>molecules</w:t>
      </w:r>
      <w:r w:rsidR="00212446">
        <w:rPr>
          <w:rFonts w:asciiTheme="majorHAnsi" w:eastAsia="Times New Roman" w:hAnsiTheme="majorHAnsi" w:cs="Times New Roman"/>
          <w:lang w:eastAsia="en-GB"/>
        </w:rPr>
        <w:t xml:space="preserve"> recruited to endocytic sites</w:t>
      </w:r>
      <w:r w:rsidR="00EA690C">
        <w:rPr>
          <w:rFonts w:asciiTheme="majorHAnsi" w:eastAsia="Times New Roman" w:hAnsiTheme="majorHAnsi" w:cs="Times New Roman"/>
          <w:lang w:eastAsia="en-GB"/>
        </w:rPr>
        <w:t xml:space="preserve"> as in </w:t>
      </w:r>
      <w:proofErr w:type="spellStart"/>
      <w:r w:rsidR="00EA690C">
        <w:rPr>
          <w:rFonts w:asciiTheme="majorHAnsi" w:eastAsia="Times New Roman" w:hAnsiTheme="majorHAnsi" w:cs="Times New Roman"/>
          <w:lang w:eastAsia="en-GB"/>
        </w:rPr>
        <w:t>Picco</w:t>
      </w:r>
      <w:proofErr w:type="spellEnd"/>
      <w:r w:rsidR="00EA690C">
        <w:rPr>
          <w:rFonts w:asciiTheme="majorHAnsi" w:eastAsia="Times New Roman" w:hAnsiTheme="majorHAnsi" w:cs="Times New Roman"/>
          <w:lang w:eastAsia="en-GB"/>
        </w:rPr>
        <w:t xml:space="preserve"> et al.,</w:t>
      </w:r>
      <w:r w:rsidR="002E30EE">
        <w:rPr>
          <w:rFonts w:asciiTheme="majorHAnsi" w:eastAsia="Times New Roman" w:hAnsiTheme="majorHAnsi" w:cs="Times New Roman"/>
          <w:lang w:eastAsia="en-GB"/>
        </w:rPr>
        <w:fldChar w:fldCharType="begin" w:fldLock="1"/>
      </w:r>
      <w:r w:rsidR="00FB3741">
        <w:rPr>
          <w:rFonts w:asciiTheme="majorHAnsi" w:eastAsia="Times New Roman" w:hAnsiTheme="majorHAnsi" w:cs="Times New Roman"/>
          <w:lang w:eastAsia="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lt;sup&gt;1&lt;/sup&gt;","plainTextFormattedCitation":"1","previouslyFormattedCitation":"&lt;sup&gt;1&lt;/sup&gt;"},"properties":{"noteIndex":0},"schema":"https://github.com/citation-style-language/schema/raw/master/csl-citation.json"}</w:instrText>
      </w:r>
      <w:r w:rsidR="002E30EE">
        <w:rPr>
          <w:rFonts w:asciiTheme="majorHAnsi" w:eastAsia="Times New Roman" w:hAnsiTheme="majorHAnsi" w:cs="Times New Roman"/>
          <w:lang w:eastAsia="en-GB"/>
        </w:rPr>
        <w:fldChar w:fldCharType="separate"/>
      </w:r>
      <w:r w:rsidR="004F3296" w:rsidRPr="004F3296">
        <w:rPr>
          <w:rFonts w:asciiTheme="majorHAnsi" w:eastAsia="Times New Roman" w:hAnsiTheme="majorHAnsi" w:cs="Times New Roman"/>
          <w:noProof/>
          <w:vertAlign w:val="superscript"/>
          <w:lang w:eastAsia="en-GB"/>
        </w:rPr>
        <w:t>1</w:t>
      </w:r>
      <w:r w:rsidR="002E30EE">
        <w:rPr>
          <w:rFonts w:asciiTheme="majorHAnsi" w:eastAsia="Times New Roman" w:hAnsiTheme="majorHAnsi" w:cs="Times New Roman"/>
          <w:lang w:eastAsia="en-GB"/>
        </w:rPr>
        <w:fldChar w:fldCharType="end"/>
      </w:r>
      <w:r w:rsidR="00D35A05">
        <w:rPr>
          <w:rFonts w:asciiTheme="majorHAnsi" w:eastAsia="Times New Roman" w:hAnsiTheme="majorHAnsi" w:cs="Times New Roman"/>
          <w:lang w:eastAsia="en-GB"/>
        </w:rPr>
        <w:t>. Fig. 2.3</w:t>
      </w:r>
      <w:r w:rsidR="00964040">
        <w:rPr>
          <w:rFonts w:asciiTheme="majorHAnsi" w:eastAsia="Times New Roman" w:hAnsiTheme="majorHAnsi" w:cs="Times New Roman"/>
          <w:lang w:eastAsia="en-GB"/>
        </w:rPr>
        <w:t>C</w:t>
      </w:r>
      <w:r w:rsidR="00E81F37">
        <w:rPr>
          <w:rFonts w:asciiTheme="majorHAnsi" w:eastAsia="Times New Roman" w:hAnsiTheme="majorHAnsi" w:cs="Times New Roman"/>
          <w:lang w:eastAsia="en-GB"/>
        </w:rPr>
        <w:t xml:space="preserve"> </w:t>
      </w:r>
      <w:r w:rsidR="00BE3DAD">
        <w:rPr>
          <w:rFonts w:asciiTheme="majorHAnsi" w:eastAsia="Times New Roman" w:hAnsiTheme="majorHAnsi" w:cs="Times New Roman"/>
          <w:lang w:eastAsia="en-GB"/>
        </w:rPr>
        <w:t xml:space="preserve">shows that </w:t>
      </w:r>
      <w:r w:rsidR="00E81F37">
        <w:rPr>
          <w:rFonts w:asciiTheme="majorHAnsi" w:eastAsia="Times New Roman" w:hAnsiTheme="majorHAnsi" w:cs="Times New Roman"/>
          <w:lang w:eastAsia="en-GB"/>
        </w:rPr>
        <w:t>recruitment</w:t>
      </w:r>
      <w:r w:rsidR="00C43FD9">
        <w:rPr>
          <w:rFonts w:asciiTheme="majorHAnsi" w:eastAsia="Times New Roman" w:hAnsiTheme="majorHAnsi" w:cs="Times New Roman"/>
          <w:lang w:eastAsia="en-GB"/>
        </w:rPr>
        <w:t xml:space="preserve"> of Rvs167</w:t>
      </w:r>
      <w:r w:rsidR="00E81F37">
        <w:rPr>
          <w:rFonts w:asciiTheme="majorHAnsi" w:eastAsia="Times New Roman" w:hAnsiTheme="majorHAnsi" w:cs="Times New Roman"/>
          <w:lang w:eastAsia="en-GB"/>
        </w:rPr>
        <w:t xml:space="preserve"> is reduced by</w:t>
      </w:r>
      <w:r w:rsidR="000E6BCF">
        <w:rPr>
          <w:rFonts w:asciiTheme="majorHAnsi" w:eastAsia="Times New Roman" w:hAnsiTheme="majorHAnsi" w:cs="Times New Roman"/>
          <w:lang w:eastAsia="en-GB"/>
        </w:rPr>
        <w:t xml:space="preserve"> </w:t>
      </w:r>
      <w:r w:rsidR="00BE4CDA">
        <w:rPr>
          <w:rFonts w:asciiTheme="majorHAnsi" w:eastAsia="Times New Roman" w:hAnsiTheme="majorHAnsi" w:cs="Times New Roman"/>
          <w:lang w:eastAsia="en-GB"/>
        </w:rPr>
        <w:t>half (</w:t>
      </w:r>
      <w:r w:rsidR="000E283D">
        <w:rPr>
          <w:rFonts w:asciiTheme="majorHAnsi" w:eastAsia="Times New Roman" w:hAnsiTheme="majorHAnsi" w:cs="Times New Roman"/>
          <w:lang w:eastAsia="en-GB"/>
        </w:rPr>
        <w:t>57</w:t>
      </w:r>
      <w:r w:rsidR="00BE4CDA">
        <w:rPr>
          <w:rFonts w:asciiTheme="majorHAnsi" w:eastAsia="Times New Roman" w:hAnsiTheme="majorHAnsi" w:cs="Times New Roman"/>
          <w:lang w:eastAsia="en-GB"/>
        </w:rPr>
        <w:t xml:space="preserve"> +/- 9.9 for BAR</w:t>
      </w:r>
      <w:r w:rsidR="00E81F37">
        <w:rPr>
          <w:rFonts w:asciiTheme="majorHAnsi" w:eastAsia="Times New Roman" w:hAnsiTheme="majorHAnsi" w:cs="Times New Roman"/>
          <w:lang w:eastAsia="en-GB"/>
        </w:rPr>
        <w:t xml:space="preserve"> compared to </w:t>
      </w:r>
      <w:r w:rsidR="000E283D">
        <w:rPr>
          <w:rFonts w:asciiTheme="majorHAnsi" w:eastAsia="Times New Roman" w:hAnsiTheme="majorHAnsi" w:cs="Times New Roman"/>
          <w:lang w:eastAsia="en-GB"/>
        </w:rPr>
        <w:t>113.5</w:t>
      </w:r>
      <w:r w:rsidR="00E81F37">
        <w:rPr>
          <w:rFonts w:asciiTheme="majorHAnsi" w:eastAsia="Times New Roman" w:hAnsiTheme="majorHAnsi" w:cs="Times New Roman"/>
          <w:lang w:eastAsia="en-GB"/>
        </w:rPr>
        <w:t xml:space="preserve"> +/- 5.3 for </w:t>
      </w:r>
      <w:r w:rsidR="00BE4CDA">
        <w:rPr>
          <w:rFonts w:asciiTheme="majorHAnsi" w:eastAsia="Times New Roman" w:hAnsiTheme="majorHAnsi" w:cs="Times New Roman"/>
          <w:lang w:eastAsia="en-GB"/>
        </w:rPr>
        <w:t>WT</w:t>
      </w:r>
      <w:r w:rsidR="00783CBE">
        <w:rPr>
          <w:rFonts w:asciiTheme="majorHAnsi" w:eastAsia="Times New Roman" w:hAnsiTheme="majorHAnsi" w:cs="Times New Roman"/>
          <w:lang w:eastAsia="en-GB"/>
        </w:rPr>
        <w:t>).</w:t>
      </w:r>
      <w:r w:rsidR="00E81F37">
        <w:rPr>
          <w:rFonts w:asciiTheme="majorHAnsi" w:eastAsia="Times New Roman" w:hAnsiTheme="majorHAnsi" w:cs="Times New Roman"/>
          <w:lang w:eastAsia="en-GB"/>
        </w:rPr>
        <w:t xml:space="preserve"> </w:t>
      </w:r>
      <w:commentRangeStart w:id="91"/>
      <w:r w:rsidR="00783CBE">
        <w:rPr>
          <w:rFonts w:asciiTheme="majorHAnsi" w:eastAsia="Times New Roman" w:hAnsiTheme="majorHAnsi" w:cs="Times New Roman"/>
          <w:lang w:eastAsia="en-GB"/>
        </w:rPr>
        <w:t>C</w:t>
      </w:r>
      <w:r w:rsidR="00E81F37">
        <w:rPr>
          <w:rFonts w:asciiTheme="majorHAnsi" w:eastAsia="Times New Roman" w:hAnsiTheme="majorHAnsi" w:cs="Times New Roman"/>
          <w:lang w:eastAsia="en-GB"/>
        </w:rPr>
        <w:t>ytoplasmic</w:t>
      </w:r>
      <w:r w:rsidR="00797664">
        <w:rPr>
          <w:rFonts w:asciiTheme="majorHAnsi" w:eastAsia="Times New Roman" w:hAnsiTheme="majorHAnsi" w:cs="Times New Roman"/>
          <w:lang w:eastAsia="en-GB"/>
        </w:rPr>
        <w:t xml:space="preserve"> concentration</w:t>
      </w:r>
      <w:r w:rsidR="00783CBE">
        <w:rPr>
          <w:rFonts w:asciiTheme="majorHAnsi" w:eastAsia="Times New Roman" w:hAnsiTheme="majorHAnsi" w:cs="Times New Roman"/>
          <w:lang w:eastAsia="en-GB"/>
        </w:rPr>
        <w:t xml:space="preserve"> of </w:t>
      </w:r>
      <w:r w:rsidR="00316011">
        <w:rPr>
          <w:rFonts w:asciiTheme="majorHAnsi" w:eastAsia="Times New Roman" w:hAnsiTheme="majorHAnsi" w:cs="Times New Roman"/>
          <w:lang w:eastAsia="en-GB"/>
        </w:rPr>
        <w:t>Rvs167</w:t>
      </w:r>
      <w:r w:rsidR="00783CBE">
        <w:rPr>
          <w:rFonts w:asciiTheme="majorHAnsi" w:eastAsia="Times New Roman" w:hAnsiTheme="majorHAnsi" w:cs="Times New Roman"/>
          <w:lang w:eastAsia="en-GB"/>
        </w:rPr>
        <w:t xml:space="preserve"> appears</w:t>
      </w:r>
      <w:r w:rsidR="00E81F37">
        <w:rPr>
          <w:rFonts w:asciiTheme="majorHAnsi" w:eastAsia="Times New Roman" w:hAnsiTheme="majorHAnsi" w:cs="Times New Roman"/>
          <w:lang w:eastAsia="en-GB"/>
        </w:rPr>
        <w:t xml:space="preserve"> not </w:t>
      </w:r>
      <w:r w:rsidR="00783CBE">
        <w:rPr>
          <w:rFonts w:asciiTheme="majorHAnsi" w:eastAsia="Times New Roman" w:hAnsiTheme="majorHAnsi" w:cs="Times New Roman"/>
          <w:lang w:eastAsia="en-GB"/>
        </w:rPr>
        <w:t xml:space="preserve">to be </w:t>
      </w:r>
      <w:r w:rsidR="00316011">
        <w:rPr>
          <w:rFonts w:asciiTheme="majorHAnsi" w:eastAsia="Times New Roman" w:hAnsiTheme="majorHAnsi" w:cs="Times New Roman"/>
          <w:lang w:eastAsia="en-GB"/>
        </w:rPr>
        <w:t>different in WT vs BAR cells (see methods)</w:t>
      </w:r>
      <w:r w:rsidR="00E81F37">
        <w:rPr>
          <w:rFonts w:asciiTheme="majorHAnsi" w:eastAsia="Times New Roman" w:hAnsiTheme="majorHAnsi" w:cs="Times New Roman"/>
          <w:lang w:eastAsia="en-GB"/>
        </w:rPr>
        <w:t>.</w:t>
      </w:r>
      <w:commentRangeEnd w:id="91"/>
      <w:r w:rsidR="003779B4">
        <w:rPr>
          <w:rStyle w:val="CommentReference"/>
        </w:rPr>
        <w:commentReference w:id="91"/>
      </w:r>
      <w:r w:rsidR="00E81F37">
        <w:rPr>
          <w:rFonts w:asciiTheme="majorHAnsi" w:eastAsia="Times New Roman" w:hAnsiTheme="majorHAnsi" w:cs="Times New Roman"/>
          <w:lang w:eastAsia="en-GB"/>
        </w:rPr>
        <w:t xml:space="preserve"> </w:t>
      </w:r>
      <w:commentRangeStart w:id="92"/>
      <w:r w:rsidR="00F85ED6">
        <w:rPr>
          <w:rFonts w:asciiTheme="majorHAnsi" w:eastAsia="Times New Roman" w:hAnsiTheme="majorHAnsi" w:cs="Times New Roman"/>
          <w:lang w:eastAsia="en-GB"/>
        </w:rPr>
        <w:t xml:space="preserve">The inward jump of </w:t>
      </w:r>
      <w:r w:rsidR="001A3819">
        <w:rPr>
          <w:rFonts w:asciiTheme="majorHAnsi" w:eastAsia="Times New Roman" w:hAnsiTheme="majorHAnsi" w:cs="Times New Roman"/>
          <w:lang w:eastAsia="en-GB"/>
        </w:rPr>
        <w:t>Rvs167</w:t>
      </w:r>
      <w:r w:rsidR="00F85ED6">
        <w:rPr>
          <w:rFonts w:asciiTheme="majorHAnsi" w:eastAsia="Times New Roman" w:hAnsiTheme="majorHAnsi" w:cs="Times New Roman"/>
          <w:lang w:eastAsia="en-GB"/>
        </w:rPr>
        <w:t xml:space="preserve"> is reduced</w:t>
      </w:r>
      <w:r w:rsidR="001A3819">
        <w:rPr>
          <w:rFonts w:asciiTheme="majorHAnsi" w:eastAsia="Times New Roman" w:hAnsiTheme="majorHAnsi" w:cs="Times New Roman"/>
          <w:lang w:eastAsia="en-GB"/>
        </w:rPr>
        <w:t xml:space="preserve"> in BAR cells</w:t>
      </w:r>
      <w:r w:rsidR="00364CA9">
        <w:rPr>
          <w:rFonts w:asciiTheme="majorHAnsi" w:eastAsia="Times New Roman" w:hAnsiTheme="majorHAnsi" w:cs="Times New Roman"/>
          <w:lang w:eastAsia="en-GB"/>
        </w:rPr>
        <w:t xml:space="preserve"> compared to WT</w:t>
      </w:r>
      <w:r w:rsidR="00EC11FF">
        <w:rPr>
          <w:rFonts w:asciiTheme="majorHAnsi" w:eastAsia="Times New Roman" w:hAnsiTheme="majorHAnsi" w:cs="Times New Roman"/>
          <w:lang w:eastAsia="en-GB"/>
        </w:rPr>
        <w:t xml:space="preserve"> (Fig.2.3</w:t>
      </w:r>
      <w:r w:rsidR="00964040">
        <w:rPr>
          <w:rFonts w:asciiTheme="majorHAnsi" w:eastAsia="Times New Roman" w:hAnsiTheme="majorHAnsi" w:cs="Times New Roman"/>
          <w:lang w:eastAsia="en-GB"/>
        </w:rPr>
        <w:t>A</w:t>
      </w:r>
      <w:r w:rsidR="00365B77">
        <w:rPr>
          <w:rFonts w:asciiTheme="majorHAnsi" w:eastAsia="Times New Roman" w:hAnsiTheme="majorHAnsi" w:cs="Times New Roman"/>
          <w:lang w:eastAsia="en-GB"/>
        </w:rPr>
        <w:t>)</w:t>
      </w:r>
      <w:r w:rsidR="00F22355">
        <w:rPr>
          <w:rFonts w:asciiTheme="majorHAnsi" w:eastAsia="Times New Roman" w:hAnsiTheme="majorHAnsi" w:cs="Times New Roman"/>
          <w:lang w:eastAsia="en-GB"/>
        </w:rPr>
        <w:t xml:space="preserve">. </w:t>
      </w:r>
      <w:r w:rsidR="00F85ED6">
        <w:rPr>
          <w:rFonts w:asciiTheme="majorHAnsi" w:eastAsia="Times New Roman" w:hAnsiTheme="majorHAnsi" w:cs="Times New Roman"/>
          <w:lang w:eastAsia="en-GB"/>
        </w:rPr>
        <w:t xml:space="preserve">Movement of the coat protein Sla1 </w:t>
      </w:r>
      <w:r w:rsidR="00E3508A">
        <w:rPr>
          <w:rFonts w:asciiTheme="majorHAnsi" w:eastAsia="Times New Roman" w:hAnsiTheme="majorHAnsi" w:cs="Times New Roman"/>
          <w:lang w:eastAsia="en-GB"/>
        </w:rPr>
        <w:t>is</w:t>
      </w:r>
      <w:r w:rsidR="00F85ED6">
        <w:rPr>
          <w:rFonts w:asciiTheme="majorHAnsi" w:eastAsia="Times New Roman" w:hAnsiTheme="majorHAnsi" w:cs="Times New Roman"/>
          <w:lang w:eastAsia="en-GB"/>
        </w:rPr>
        <w:t xml:space="preserve"> similarly reduced</w:t>
      </w:r>
      <w:r w:rsidR="00870929">
        <w:rPr>
          <w:rFonts w:asciiTheme="majorHAnsi" w:eastAsia="Times New Roman" w:hAnsiTheme="majorHAnsi" w:cs="Times New Roman"/>
          <w:lang w:eastAsia="en-GB"/>
        </w:rPr>
        <w:t xml:space="preserve"> </w:t>
      </w:r>
      <w:r w:rsidR="00964040">
        <w:rPr>
          <w:rFonts w:asciiTheme="majorHAnsi" w:eastAsia="Times New Roman" w:hAnsiTheme="majorHAnsi" w:cs="Times New Roman"/>
          <w:lang w:eastAsia="en-GB"/>
        </w:rPr>
        <w:t>(Fig.2.3A)</w:t>
      </w:r>
      <w:r w:rsidR="00F85ED6">
        <w:rPr>
          <w:rFonts w:asciiTheme="majorHAnsi" w:eastAsia="Times New Roman" w:hAnsiTheme="majorHAnsi" w:cs="Times New Roman"/>
          <w:lang w:eastAsia="en-GB"/>
        </w:rPr>
        <w:t>.</w:t>
      </w:r>
      <w:r w:rsidR="00847951">
        <w:rPr>
          <w:rFonts w:asciiTheme="majorHAnsi" w:eastAsia="Times New Roman" w:hAnsiTheme="majorHAnsi" w:cs="Times New Roman"/>
          <w:lang w:eastAsia="en-GB"/>
        </w:rPr>
        <w:t xml:space="preserve"> Sla1 moves in</w:t>
      </w:r>
      <w:r w:rsidR="003252F5">
        <w:rPr>
          <w:rFonts w:asciiTheme="majorHAnsi" w:eastAsia="Times New Roman" w:hAnsiTheme="majorHAnsi" w:cs="Times New Roman"/>
          <w:lang w:eastAsia="en-GB"/>
        </w:rPr>
        <w:t>to</w:t>
      </w:r>
      <w:r w:rsidR="00847951">
        <w:rPr>
          <w:rFonts w:asciiTheme="majorHAnsi" w:eastAsia="Times New Roman" w:hAnsiTheme="majorHAnsi" w:cs="Times New Roman"/>
          <w:lang w:eastAsia="en-GB"/>
        </w:rPr>
        <w:t xml:space="preserve"> the cytoplasm</w:t>
      </w:r>
      <w:r w:rsidR="003252F5">
        <w:rPr>
          <w:rFonts w:asciiTheme="majorHAnsi" w:eastAsia="Times New Roman" w:hAnsiTheme="majorHAnsi" w:cs="Times New Roman"/>
          <w:lang w:eastAsia="en-GB"/>
        </w:rPr>
        <w:t xml:space="preserve"> approximately </w:t>
      </w:r>
      <w:r w:rsidR="00814C00">
        <w:rPr>
          <w:rFonts w:asciiTheme="majorHAnsi" w:eastAsia="Times New Roman" w:hAnsiTheme="majorHAnsi" w:cs="Times New Roman"/>
          <w:lang w:eastAsia="en-GB"/>
        </w:rPr>
        <w:t>6</w:t>
      </w:r>
      <w:r w:rsidR="003252F5">
        <w:rPr>
          <w:rFonts w:asciiTheme="majorHAnsi" w:eastAsia="Times New Roman" w:hAnsiTheme="majorHAnsi" w:cs="Times New Roman"/>
          <w:lang w:eastAsia="en-GB"/>
        </w:rPr>
        <w:t>0nm instead of the 140nm found in WT invaginations.</w:t>
      </w:r>
      <w:r w:rsidR="004D5D40">
        <w:rPr>
          <w:rFonts w:asciiTheme="majorHAnsi" w:eastAsia="Times New Roman" w:hAnsiTheme="majorHAnsi" w:cs="Times New Roman"/>
          <w:lang w:eastAsia="en-GB"/>
        </w:rPr>
        <w:t xml:space="preserve"> Abp1</w:t>
      </w:r>
      <w:r w:rsidR="00E3508A">
        <w:rPr>
          <w:rFonts w:asciiTheme="majorHAnsi" w:eastAsia="Times New Roman" w:hAnsiTheme="majorHAnsi" w:cs="Times New Roman"/>
          <w:lang w:eastAsia="en-GB"/>
        </w:rPr>
        <w:t xml:space="preserve"> recruitment </w:t>
      </w:r>
      <w:r w:rsidR="000902FA">
        <w:rPr>
          <w:rFonts w:asciiTheme="majorHAnsi" w:eastAsia="Times New Roman" w:hAnsiTheme="majorHAnsi" w:cs="Times New Roman"/>
          <w:lang w:eastAsia="en-GB"/>
        </w:rPr>
        <w:t>in BAR cells</w:t>
      </w:r>
      <w:r w:rsidR="00A47182">
        <w:rPr>
          <w:rFonts w:asciiTheme="majorHAnsi" w:eastAsia="Times New Roman" w:hAnsiTheme="majorHAnsi" w:cs="Times New Roman"/>
          <w:lang w:eastAsia="en-GB"/>
        </w:rPr>
        <w:t xml:space="preserve"> </w:t>
      </w:r>
      <w:r w:rsidR="00E3508A">
        <w:rPr>
          <w:rFonts w:asciiTheme="majorHAnsi" w:eastAsia="Times New Roman" w:hAnsiTheme="majorHAnsi" w:cs="Times New Roman"/>
          <w:lang w:eastAsia="en-GB"/>
        </w:rPr>
        <w:t xml:space="preserve">is reduced to 50% of WT recruitment, </w:t>
      </w:r>
      <w:r w:rsidR="00D673D3">
        <w:rPr>
          <w:rFonts w:asciiTheme="majorHAnsi" w:eastAsia="Times New Roman" w:hAnsiTheme="majorHAnsi" w:cs="Times New Roman"/>
          <w:lang w:eastAsia="en-GB"/>
        </w:rPr>
        <w:t>to</w:t>
      </w:r>
      <w:r w:rsidR="00E3508A">
        <w:rPr>
          <w:rFonts w:asciiTheme="majorHAnsi" w:eastAsia="Times New Roman" w:hAnsiTheme="majorHAnsi" w:cs="Times New Roman"/>
          <w:lang w:eastAsia="en-GB"/>
        </w:rPr>
        <w:t xml:space="preserve"> </w:t>
      </w:r>
      <w:r w:rsidR="00D673D3">
        <w:rPr>
          <w:rFonts w:asciiTheme="majorHAnsi" w:eastAsia="Times New Roman" w:hAnsiTheme="majorHAnsi" w:cs="Times New Roman"/>
          <w:lang w:eastAsia="en-GB"/>
        </w:rPr>
        <w:t xml:space="preserve">172.6 +/- 12.9 from </w:t>
      </w:r>
      <w:r w:rsidR="002A652A">
        <w:rPr>
          <w:rFonts w:asciiTheme="majorHAnsi" w:eastAsia="Times New Roman" w:hAnsiTheme="majorHAnsi" w:cs="Times New Roman"/>
          <w:lang w:eastAsia="en-GB"/>
        </w:rPr>
        <w:t>347+/- 30.6 molecules in WT</w:t>
      </w:r>
      <w:r w:rsidR="00C56F34">
        <w:rPr>
          <w:rFonts w:asciiTheme="majorHAnsi" w:eastAsia="Times New Roman" w:hAnsiTheme="majorHAnsi" w:cs="Times New Roman"/>
          <w:lang w:eastAsia="en-GB"/>
        </w:rPr>
        <w:t xml:space="preserve"> (Fig.2.3C)</w:t>
      </w:r>
      <w:r w:rsidR="00A40CD0">
        <w:rPr>
          <w:rFonts w:asciiTheme="majorHAnsi" w:eastAsia="Times New Roman" w:hAnsiTheme="majorHAnsi" w:cs="Times New Roman"/>
          <w:lang w:eastAsia="en-GB"/>
        </w:rPr>
        <w:t>.</w:t>
      </w:r>
      <w:commentRangeEnd w:id="92"/>
      <w:r w:rsidR="008D39F6">
        <w:rPr>
          <w:rStyle w:val="CommentReference"/>
        </w:rPr>
        <w:commentReference w:id="92"/>
      </w:r>
      <w:r w:rsidR="00A40CD0">
        <w:rPr>
          <w:rFonts w:asciiTheme="majorHAnsi" w:eastAsia="Times New Roman" w:hAnsiTheme="majorHAnsi" w:cs="Times New Roman"/>
          <w:lang w:eastAsia="en-GB"/>
        </w:rPr>
        <w:t xml:space="preserve"> Short</w:t>
      </w:r>
      <w:r w:rsidR="00E3508A">
        <w:rPr>
          <w:rFonts w:asciiTheme="majorHAnsi" w:eastAsia="Times New Roman" w:hAnsiTheme="majorHAnsi" w:cs="Times New Roman"/>
          <w:lang w:eastAsia="en-GB"/>
        </w:rPr>
        <w:t xml:space="preserve"> invaginations </w:t>
      </w:r>
      <w:r w:rsidR="00B378A7">
        <w:rPr>
          <w:rFonts w:asciiTheme="majorHAnsi" w:eastAsia="Times New Roman" w:hAnsiTheme="majorHAnsi" w:cs="Times New Roman"/>
          <w:lang w:eastAsia="en-GB"/>
        </w:rPr>
        <w:t xml:space="preserve">with a maximum of 60nm </w:t>
      </w:r>
      <w:r w:rsidR="00E3508A">
        <w:rPr>
          <w:rFonts w:asciiTheme="majorHAnsi" w:eastAsia="Times New Roman" w:hAnsiTheme="majorHAnsi" w:cs="Times New Roman"/>
          <w:lang w:eastAsia="en-GB"/>
        </w:rPr>
        <w:t>have been observed in the case of Rvs167 deletion by CLEM</w:t>
      </w:r>
      <w:r w:rsidR="00DF22F2">
        <w:rPr>
          <w:rFonts w:asciiTheme="majorHAnsi" w:eastAsia="Times New Roman" w:hAnsiTheme="majorHAnsi" w:cs="Times New Roman"/>
          <w:lang w:eastAsia="en-GB"/>
        </w:rPr>
        <w:fldChar w:fldCharType="begin" w:fldLock="1"/>
      </w:r>
      <w:r w:rsidR="00162CF0">
        <w:rPr>
          <w:rFonts w:asciiTheme="majorHAnsi" w:eastAsia="Times New Roman" w:hAnsiTheme="majorHAnsi" w:cs="Times New Roman"/>
          <w:lang w:eastAsia="en-GB"/>
        </w:rPr>
        <w:instrText xml:space="preserve">ADDIN CSL_CITATION {"citationItems":[{"id":"ITEM-1","itemData":{"DOI":"10.1016/j.cell.2012.05.046","ISSN":"0092-8674","abstract":"Summary\nEndocytosis,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sidR="00162CF0">
        <w:rPr>
          <w:rFonts w:ascii="MS Mincho" w:eastAsia="MS Mincho" w:hAnsi="MS Mincho" w:cs="MS Mincho"/>
          <w:lang w:eastAsia="en-GB"/>
        </w:rPr>
        <w:instrText>∼</w:instrText>
      </w:r>
      <w:r w:rsidR="00162CF0">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G.","non-dropping-particle":"","parse-names":false,"suffix":""}],"container-title":"Cell","id":"ITEM-1","issue":"3","issued":{"date-parts":[["2012","8"]]},"page":"508-520","title":"Plasma Membrane Reshaping during Endocytosis Is Revealed by Time-Resolved Electron Tomography","type":"article-journal","volume":"150"},"uris":["http://www.mendeley.com/documents/?uuid=252a2fb8-2357-4d95-907b-d511bf72e8db"]}],"mendeley":{"formattedCitation":"&lt;sup&gt;3&lt;/sup&gt;","plainTextFormattedCitation":"3","previouslyFormattedCitation":"&lt;sup&gt;3&lt;/sup&gt;"},"properties":{"noteIndex":0},"schema":"https://github.com/citation-style-language/schema/raw/master/csl-citation.json"}</w:instrText>
      </w:r>
      <w:r w:rsidR="00DF22F2">
        <w:rPr>
          <w:rFonts w:asciiTheme="majorHAnsi" w:eastAsia="Times New Roman" w:hAnsiTheme="majorHAnsi" w:cs="Times New Roman"/>
          <w:lang w:eastAsia="en-GB"/>
        </w:rPr>
        <w:fldChar w:fldCharType="separate"/>
      </w:r>
      <w:r w:rsidR="002E30EE" w:rsidRPr="002E30EE">
        <w:rPr>
          <w:rFonts w:asciiTheme="majorHAnsi" w:eastAsia="Times New Roman" w:hAnsiTheme="majorHAnsi" w:cs="Times New Roman"/>
          <w:noProof/>
          <w:vertAlign w:val="superscript"/>
          <w:lang w:eastAsia="en-GB"/>
        </w:rPr>
        <w:t>3</w:t>
      </w:r>
      <w:r w:rsidR="00DF22F2">
        <w:rPr>
          <w:rFonts w:asciiTheme="majorHAnsi" w:eastAsia="Times New Roman" w:hAnsiTheme="majorHAnsi" w:cs="Times New Roman"/>
          <w:lang w:eastAsia="en-GB"/>
        </w:rPr>
        <w:fldChar w:fldCharType="end"/>
      </w:r>
      <w:r w:rsidR="00920539">
        <w:rPr>
          <w:rFonts w:asciiTheme="majorHAnsi" w:eastAsia="Times New Roman" w:hAnsiTheme="majorHAnsi" w:cs="Times New Roman"/>
          <w:lang w:eastAsia="en-GB"/>
        </w:rPr>
        <w:t>, which is</w:t>
      </w:r>
      <w:r w:rsidR="00DF22F2">
        <w:rPr>
          <w:rFonts w:asciiTheme="majorHAnsi" w:eastAsia="Times New Roman" w:hAnsiTheme="majorHAnsi" w:cs="Times New Roman"/>
          <w:lang w:eastAsia="en-GB"/>
        </w:rPr>
        <w:t xml:space="preserve"> about the same length as those </w:t>
      </w:r>
      <w:commentRangeStart w:id="93"/>
      <w:r w:rsidR="00DF22F2">
        <w:rPr>
          <w:rFonts w:asciiTheme="majorHAnsi" w:eastAsia="Times New Roman" w:hAnsiTheme="majorHAnsi" w:cs="Times New Roman"/>
          <w:lang w:eastAsia="en-GB"/>
        </w:rPr>
        <w:t>observed in the SH3 deletion</w:t>
      </w:r>
      <w:commentRangeEnd w:id="93"/>
      <w:r w:rsidR="00152ADD">
        <w:rPr>
          <w:rStyle w:val="CommentReference"/>
        </w:rPr>
        <w:commentReference w:id="93"/>
      </w:r>
      <w:r w:rsidR="00DF22F2">
        <w:rPr>
          <w:rFonts w:asciiTheme="majorHAnsi" w:eastAsia="Times New Roman" w:hAnsiTheme="majorHAnsi" w:cs="Times New Roman"/>
          <w:lang w:eastAsia="en-GB"/>
        </w:rPr>
        <w:t>: loss of the SH3 domain appears to be detrimental</w:t>
      </w:r>
      <w:r w:rsidR="00A85C97">
        <w:rPr>
          <w:rFonts w:asciiTheme="majorHAnsi" w:eastAsia="Times New Roman" w:hAnsiTheme="majorHAnsi" w:cs="Times New Roman"/>
          <w:lang w:eastAsia="en-GB"/>
        </w:rPr>
        <w:t xml:space="preserve"> to the function of the </w:t>
      </w:r>
      <w:proofErr w:type="spellStart"/>
      <w:r w:rsidR="00A85C97">
        <w:rPr>
          <w:rFonts w:asciiTheme="majorHAnsi" w:eastAsia="Times New Roman" w:hAnsiTheme="majorHAnsi" w:cs="Times New Roman"/>
          <w:lang w:eastAsia="en-GB"/>
        </w:rPr>
        <w:t>Rvs</w:t>
      </w:r>
      <w:proofErr w:type="spellEnd"/>
      <w:r w:rsidR="00A85C97">
        <w:rPr>
          <w:rFonts w:asciiTheme="majorHAnsi" w:eastAsia="Times New Roman" w:hAnsiTheme="majorHAnsi" w:cs="Times New Roman"/>
          <w:lang w:eastAsia="en-GB"/>
        </w:rPr>
        <w:t xml:space="preserve"> complex</w:t>
      </w:r>
      <w:r w:rsidR="000234D2">
        <w:rPr>
          <w:rFonts w:asciiTheme="majorHAnsi" w:eastAsia="Times New Roman" w:hAnsiTheme="majorHAnsi" w:cs="Times New Roman"/>
          <w:lang w:eastAsia="en-GB"/>
        </w:rPr>
        <w:t>.</w:t>
      </w:r>
      <w:r w:rsidR="00C6546E">
        <w:rPr>
          <w:rFonts w:asciiTheme="majorHAnsi" w:eastAsia="Times New Roman" w:hAnsiTheme="majorHAnsi" w:cs="Times New Roman"/>
          <w:lang w:eastAsia="en-GB"/>
        </w:rPr>
        <w:t xml:space="preserve"> </w:t>
      </w:r>
      <w:commentRangeStart w:id="94"/>
      <w:r w:rsidR="00C6546E">
        <w:rPr>
          <w:rFonts w:asciiTheme="majorHAnsi" w:eastAsia="Times New Roman" w:hAnsiTheme="majorHAnsi" w:cs="Times New Roman"/>
          <w:lang w:eastAsia="en-GB"/>
        </w:rPr>
        <w:t>That tubular invaginations are formed in BAR cells, and qualitatively resemble that in WT cells is demonstrated by CLEM on WT and BAR samples expressing Rvs167-GFP and Abp1-mCherry</w:t>
      </w:r>
      <w:r w:rsidR="00AF5A74">
        <w:rPr>
          <w:rFonts w:asciiTheme="majorHAnsi" w:eastAsia="Times New Roman" w:hAnsiTheme="majorHAnsi" w:cs="Times New Roman"/>
          <w:lang w:eastAsia="en-GB"/>
        </w:rPr>
        <w:t xml:space="preserve"> </w:t>
      </w:r>
      <w:commentRangeEnd w:id="94"/>
      <w:r w:rsidR="00275FFF">
        <w:rPr>
          <w:rStyle w:val="CommentReference"/>
        </w:rPr>
        <w:commentReference w:id="94"/>
      </w:r>
      <w:r w:rsidR="00AF5A74">
        <w:rPr>
          <w:rFonts w:asciiTheme="majorHAnsi" w:eastAsia="Times New Roman" w:hAnsiTheme="majorHAnsi" w:cs="Times New Roman"/>
          <w:lang w:eastAsia="en-GB"/>
        </w:rPr>
        <w:t>(Fig.2.3E)</w:t>
      </w:r>
      <w:r w:rsidR="00C6546E">
        <w:rPr>
          <w:rFonts w:asciiTheme="majorHAnsi" w:eastAsia="Times New Roman" w:hAnsiTheme="majorHAnsi" w:cs="Times New Roman"/>
          <w:lang w:eastAsia="en-GB"/>
        </w:rPr>
        <w:t xml:space="preserve">. </w:t>
      </w:r>
    </w:p>
    <w:p w14:paraId="7568BA08" w14:textId="77777777" w:rsidR="002906CF" w:rsidRDefault="002906CF" w:rsidP="00DA4C04">
      <w:pPr>
        <w:rPr>
          <w:rFonts w:asciiTheme="majorHAnsi" w:eastAsia="Times New Roman" w:hAnsiTheme="majorHAnsi" w:cs="Times New Roman"/>
          <w:lang w:eastAsia="en-GB"/>
        </w:rPr>
      </w:pPr>
    </w:p>
    <w:p w14:paraId="4DB5BB4B" w14:textId="17D08BC8" w:rsidR="002906CF" w:rsidRDefault="00282B98"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To check if there was a change in the timing of endocytic progression</w:t>
      </w:r>
      <w:ins w:id="95" w:author="Microsoft Office User" w:date="2018-08-13T22:21:00Z">
        <w:r w:rsidR="00F11796" w:rsidRPr="00F11796">
          <w:rPr>
            <w:rFonts w:asciiTheme="majorHAnsi" w:eastAsia="Times New Roman" w:hAnsiTheme="majorHAnsi" w:cs="Times New Roman"/>
            <w:lang w:eastAsia="en-GB"/>
          </w:rPr>
          <w:t xml:space="preserve"> </w:t>
        </w:r>
        <w:r w:rsidR="00F11796">
          <w:rPr>
            <w:rFonts w:asciiTheme="majorHAnsi" w:eastAsia="Times New Roman" w:hAnsiTheme="majorHAnsi" w:cs="Times New Roman"/>
            <w:lang w:eastAsia="en-GB"/>
          </w:rPr>
          <w:t>in BAR cells</w:t>
        </w:r>
      </w:ins>
      <w:r>
        <w:rPr>
          <w:rFonts w:asciiTheme="majorHAnsi" w:eastAsia="Times New Roman" w:hAnsiTheme="majorHAnsi" w:cs="Times New Roman"/>
          <w:lang w:eastAsia="en-GB"/>
        </w:rPr>
        <w:t xml:space="preserve">, </w:t>
      </w:r>
      <w:r w:rsidR="002906CF">
        <w:rPr>
          <w:rFonts w:asciiTheme="majorHAnsi" w:eastAsia="Times New Roman" w:hAnsiTheme="majorHAnsi" w:cs="Times New Roman"/>
          <w:lang w:eastAsia="en-GB"/>
        </w:rPr>
        <w:t>I quantified the lifetimes of Rvs</w:t>
      </w:r>
      <w:r w:rsidR="00CD50A2">
        <w:rPr>
          <w:rFonts w:asciiTheme="majorHAnsi" w:eastAsia="Times New Roman" w:hAnsiTheme="majorHAnsi" w:cs="Times New Roman"/>
          <w:lang w:eastAsia="en-GB"/>
        </w:rPr>
        <w:t>167</w:t>
      </w:r>
      <w:r w:rsidR="002906CF">
        <w:rPr>
          <w:rFonts w:asciiTheme="majorHAnsi" w:eastAsia="Times New Roman" w:hAnsiTheme="majorHAnsi" w:cs="Times New Roman"/>
          <w:lang w:eastAsia="en-GB"/>
        </w:rPr>
        <w:t xml:space="preserve">, </w:t>
      </w:r>
      <w:r w:rsidR="007E5767">
        <w:rPr>
          <w:rFonts w:asciiTheme="majorHAnsi" w:eastAsia="Times New Roman" w:hAnsiTheme="majorHAnsi" w:cs="Times New Roman"/>
          <w:lang w:eastAsia="en-GB"/>
        </w:rPr>
        <w:t>Sla1</w:t>
      </w:r>
      <w:r w:rsidR="002906CF">
        <w:rPr>
          <w:rFonts w:asciiTheme="majorHAnsi" w:eastAsia="Times New Roman" w:hAnsiTheme="majorHAnsi" w:cs="Times New Roman"/>
          <w:lang w:eastAsia="en-GB"/>
        </w:rPr>
        <w:t xml:space="preserve"> and </w:t>
      </w:r>
      <w:r w:rsidR="00D004D2">
        <w:rPr>
          <w:rFonts w:asciiTheme="majorHAnsi" w:eastAsia="Times New Roman" w:hAnsiTheme="majorHAnsi" w:cs="Times New Roman"/>
          <w:lang w:eastAsia="en-GB"/>
        </w:rPr>
        <w:t xml:space="preserve">Abp1 </w:t>
      </w:r>
      <w:del w:id="96" w:author="Microsoft Office User" w:date="2018-08-13T22:21:00Z">
        <w:r w:rsidR="002906CF" w:rsidRPr="005A5532" w:rsidDel="00F11796">
          <w:rPr>
            <w:rFonts w:asciiTheme="majorHAnsi" w:eastAsia="Times New Roman" w:hAnsiTheme="majorHAnsi" w:cs="Times New Roman"/>
            <w:highlight w:val="yellow"/>
            <w:lang w:eastAsia="en-GB"/>
            <w:rPrChange w:id="97" w:author="Microsoft Office User" w:date="2018-08-15T13:24:00Z">
              <w:rPr>
                <w:rFonts w:asciiTheme="majorHAnsi" w:eastAsia="Times New Roman" w:hAnsiTheme="majorHAnsi" w:cs="Times New Roman"/>
                <w:lang w:eastAsia="en-GB"/>
              </w:rPr>
            </w:rPrChange>
          </w:rPr>
          <w:delText xml:space="preserve">in </w:delText>
        </w:r>
        <w:r w:rsidR="00D004D2" w:rsidRPr="005A5532" w:rsidDel="00F11796">
          <w:rPr>
            <w:rFonts w:asciiTheme="majorHAnsi" w:eastAsia="Times New Roman" w:hAnsiTheme="majorHAnsi" w:cs="Times New Roman"/>
            <w:highlight w:val="yellow"/>
            <w:lang w:eastAsia="en-GB"/>
            <w:rPrChange w:id="98" w:author="Microsoft Office User" w:date="2018-08-15T13:24:00Z">
              <w:rPr>
                <w:rFonts w:asciiTheme="majorHAnsi" w:eastAsia="Times New Roman" w:hAnsiTheme="majorHAnsi" w:cs="Times New Roman"/>
                <w:lang w:eastAsia="en-GB"/>
              </w:rPr>
            </w:rPrChange>
          </w:rPr>
          <w:delText>BAR</w:delText>
        </w:r>
        <w:r w:rsidR="002906CF" w:rsidRPr="005A5532" w:rsidDel="00F11796">
          <w:rPr>
            <w:rFonts w:asciiTheme="majorHAnsi" w:eastAsia="Times New Roman" w:hAnsiTheme="majorHAnsi" w:cs="Times New Roman"/>
            <w:highlight w:val="yellow"/>
            <w:lang w:eastAsia="en-GB"/>
            <w:rPrChange w:id="99" w:author="Microsoft Office User" w:date="2018-08-15T13:24:00Z">
              <w:rPr>
                <w:rFonts w:asciiTheme="majorHAnsi" w:eastAsia="Times New Roman" w:hAnsiTheme="majorHAnsi" w:cs="Times New Roman"/>
                <w:lang w:eastAsia="en-GB"/>
              </w:rPr>
            </w:rPrChange>
          </w:rPr>
          <w:delText xml:space="preserve"> cells</w:delText>
        </w:r>
        <w:r w:rsidR="002906CF" w:rsidDel="00F11796">
          <w:rPr>
            <w:rFonts w:asciiTheme="majorHAnsi" w:eastAsia="Times New Roman" w:hAnsiTheme="majorHAnsi" w:cs="Times New Roman"/>
            <w:lang w:eastAsia="en-GB"/>
          </w:rPr>
          <w:delText xml:space="preserve"> </w:delText>
        </w:r>
      </w:del>
      <w:r w:rsidR="002906CF">
        <w:rPr>
          <w:rFonts w:asciiTheme="majorHAnsi" w:eastAsia="Times New Roman" w:hAnsiTheme="majorHAnsi" w:cs="Times New Roman"/>
          <w:lang w:eastAsia="en-GB"/>
        </w:rPr>
        <w:t xml:space="preserve">using total internal reflection fluorescence (TIRF) microscopy. Unlike epifluorescence microscopy at </w:t>
      </w:r>
      <w:r w:rsidR="00B13765">
        <w:rPr>
          <w:rFonts w:asciiTheme="majorHAnsi" w:eastAsia="Times New Roman" w:hAnsiTheme="majorHAnsi" w:cs="Times New Roman"/>
          <w:lang w:eastAsia="en-GB"/>
        </w:rPr>
        <w:t>the equatorial plane, in TIRF</w:t>
      </w:r>
      <w:r w:rsidR="002906CF">
        <w:rPr>
          <w:rFonts w:asciiTheme="majorHAnsi" w:eastAsia="Times New Roman" w:hAnsiTheme="majorHAnsi" w:cs="Times New Roman"/>
          <w:lang w:eastAsia="en-GB"/>
        </w:rPr>
        <w:t xml:space="preserve"> only fluorophores up to a depth of about 100nm from the glass</w:t>
      </w:r>
      <w:r w:rsidR="00587E92">
        <w:rPr>
          <w:rFonts w:asciiTheme="majorHAnsi" w:eastAsia="Times New Roman" w:hAnsiTheme="majorHAnsi" w:cs="Times New Roman"/>
          <w:lang w:eastAsia="en-GB"/>
        </w:rPr>
        <w:t>-</w:t>
      </w:r>
      <w:r w:rsidR="002906CF">
        <w:rPr>
          <w:rFonts w:asciiTheme="majorHAnsi" w:eastAsia="Times New Roman" w:hAnsiTheme="majorHAnsi" w:cs="Times New Roman"/>
          <w:lang w:eastAsia="en-GB"/>
        </w:rPr>
        <w:t>sample interp</w:t>
      </w:r>
      <w:r w:rsidR="00587E92">
        <w:rPr>
          <w:rFonts w:asciiTheme="majorHAnsi" w:eastAsia="Times New Roman" w:hAnsiTheme="majorHAnsi" w:cs="Times New Roman"/>
          <w:lang w:eastAsia="en-GB"/>
        </w:rPr>
        <w:t>h</w:t>
      </w:r>
      <w:r w:rsidR="002906CF">
        <w:rPr>
          <w:rFonts w:asciiTheme="majorHAnsi" w:eastAsia="Times New Roman" w:hAnsiTheme="majorHAnsi" w:cs="Times New Roman"/>
          <w:lang w:eastAsia="en-GB"/>
        </w:rPr>
        <w:t xml:space="preserve">ase are excited. This reduces </w:t>
      </w:r>
      <w:r w:rsidR="00C16F8F">
        <w:rPr>
          <w:rFonts w:asciiTheme="majorHAnsi" w:eastAsia="Times New Roman" w:hAnsiTheme="majorHAnsi" w:cs="Times New Roman"/>
          <w:lang w:eastAsia="en-GB"/>
        </w:rPr>
        <w:t xml:space="preserve">fluorescent </w:t>
      </w:r>
      <w:r w:rsidR="002906CF">
        <w:rPr>
          <w:rFonts w:asciiTheme="majorHAnsi" w:eastAsia="Times New Roman" w:hAnsiTheme="majorHAnsi" w:cs="Times New Roman"/>
          <w:lang w:eastAsia="en-GB"/>
        </w:rPr>
        <w:t xml:space="preserve">signal </w:t>
      </w:r>
      <w:r w:rsidR="00C16F8F">
        <w:rPr>
          <w:rFonts w:asciiTheme="majorHAnsi" w:eastAsia="Times New Roman" w:hAnsiTheme="majorHAnsi" w:cs="Times New Roman"/>
          <w:lang w:eastAsia="en-GB"/>
        </w:rPr>
        <w:t>from the cytoplasm, allowing detection of low intensity fluorescent signal, and is</w:t>
      </w:r>
      <w:ins w:id="100" w:author="Microsoft Office User" w:date="2018-08-13T22:22:00Z">
        <w:r w:rsidR="0050617D">
          <w:rPr>
            <w:rFonts w:asciiTheme="majorHAnsi" w:eastAsia="Times New Roman" w:hAnsiTheme="majorHAnsi" w:cs="Times New Roman"/>
            <w:lang w:eastAsia="en-GB"/>
          </w:rPr>
          <w:t xml:space="preserve"> therefore</w:t>
        </w:r>
      </w:ins>
      <w:r w:rsidR="00C16F8F">
        <w:rPr>
          <w:rFonts w:asciiTheme="majorHAnsi" w:eastAsia="Times New Roman" w:hAnsiTheme="majorHAnsi" w:cs="Times New Roman"/>
          <w:lang w:eastAsia="en-GB"/>
        </w:rPr>
        <w:t xml:space="preserve"> a better method for quantification of protein lifetime than epifluorescence microscopy. </w:t>
      </w:r>
      <w:r w:rsidR="00943385">
        <w:rPr>
          <w:rFonts w:asciiTheme="majorHAnsi" w:eastAsia="Times New Roman" w:hAnsiTheme="majorHAnsi" w:cs="Times New Roman"/>
          <w:lang w:eastAsia="en-GB"/>
        </w:rPr>
        <w:t xml:space="preserve">Although this method is sensitive to low fluorescent intensity, </w:t>
      </w:r>
      <w:r w:rsidR="00211503">
        <w:rPr>
          <w:rFonts w:asciiTheme="majorHAnsi" w:eastAsia="Times New Roman" w:hAnsiTheme="majorHAnsi" w:cs="Times New Roman"/>
          <w:lang w:eastAsia="en-GB"/>
        </w:rPr>
        <w:t>as</w:t>
      </w:r>
      <w:r w:rsidR="00943385">
        <w:rPr>
          <w:rFonts w:asciiTheme="majorHAnsi" w:eastAsia="Times New Roman" w:hAnsiTheme="majorHAnsi" w:cs="Times New Roman"/>
          <w:lang w:eastAsia="en-GB"/>
        </w:rPr>
        <w:t xml:space="preserve"> the protein</w:t>
      </w:r>
      <w:r w:rsidR="00925693">
        <w:rPr>
          <w:rFonts w:asciiTheme="majorHAnsi" w:eastAsia="Times New Roman" w:hAnsiTheme="majorHAnsi" w:cs="Times New Roman"/>
          <w:lang w:eastAsia="en-GB"/>
        </w:rPr>
        <w:t>s start to move inwards in</w:t>
      </w:r>
      <w:r w:rsidR="005B3B1B">
        <w:rPr>
          <w:rFonts w:asciiTheme="majorHAnsi" w:eastAsia="Times New Roman" w:hAnsiTheme="majorHAnsi" w:cs="Times New Roman"/>
          <w:lang w:eastAsia="en-GB"/>
        </w:rPr>
        <w:t>t</w:t>
      </w:r>
      <w:r w:rsidR="00925693">
        <w:rPr>
          <w:rFonts w:asciiTheme="majorHAnsi" w:eastAsia="Times New Roman" w:hAnsiTheme="majorHAnsi" w:cs="Times New Roman"/>
          <w:lang w:eastAsia="en-GB"/>
        </w:rPr>
        <w:t>o</w:t>
      </w:r>
      <w:r w:rsidR="005B3B1B">
        <w:rPr>
          <w:rFonts w:asciiTheme="majorHAnsi" w:eastAsia="Times New Roman" w:hAnsiTheme="majorHAnsi" w:cs="Times New Roman"/>
          <w:lang w:eastAsia="en-GB"/>
        </w:rPr>
        <w:t xml:space="preserve"> the cytoplasm, fluorescent inte</w:t>
      </w:r>
      <w:r w:rsidR="00B74C33">
        <w:rPr>
          <w:rFonts w:asciiTheme="majorHAnsi" w:eastAsia="Times New Roman" w:hAnsiTheme="majorHAnsi" w:cs="Times New Roman"/>
          <w:lang w:eastAsia="en-GB"/>
        </w:rPr>
        <w:t>nsity rapidly drops, because of the limited excitation depth</w:t>
      </w:r>
      <w:r w:rsidR="005B3B1B">
        <w:rPr>
          <w:rFonts w:asciiTheme="majorHAnsi" w:eastAsia="Times New Roman" w:hAnsiTheme="majorHAnsi" w:cs="Times New Roman"/>
          <w:lang w:eastAsia="en-GB"/>
        </w:rPr>
        <w:t xml:space="preserve">. Therefore, rather than a quantification of the entire lifetime of the protein, this is a quantification of the non-motile lifetime of a protein </w:t>
      </w:r>
      <w:r w:rsidR="00B12C82">
        <w:rPr>
          <w:rFonts w:asciiTheme="majorHAnsi" w:eastAsia="Times New Roman" w:hAnsiTheme="majorHAnsi" w:cs="Times New Roman"/>
          <w:lang w:eastAsia="en-GB"/>
        </w:rPr>
        <w:t>that arrives at endocytic sites.</w:t>
      </w:r>
      <w:r w:rsidR="005B3B1B">
        <w:rPr>
          <w:rFonts w:asciiTheme="majorHAnsi" w:eastAsia="Times New Roman" w:hAnsiTheme="majorHAnsi" w:cs="Times New Roman"/>
          <w:lang w:eastAsia="en-GB"/>
        </w:rPr>
        <w:t xml:space="preserve"> Non-motile l</w:t>
      </w:r>
      <w:r w:rsidR="00C16F8F">
        <w:rPr>
          <w:rFonts w:asciiTheme="majorHAnsi" w:eastAsia="Times New Roman" w:hAnsiTheme="majorHAnsi" w:cs="Times New Roman"/>
          <w:lang w:eastAsia="en-GB"/>
        </w:rPr>
        <w:t xml:space="preserve">ifetimes of </w:t>
      </w:r>
      <w:r w:rsidR="00B87CD0">
        <w:rPr>
          <w:rFonts w:asciiTheme="majorHAnsi" w:eastAsia="Times New Roman" w:hAnsiTheme="majorHAnsi" w:cs="Times New Roman"/>
          <w:lang w:eastAsia="en-GB"/>
        </w:rPr>
        <w:t>Rvs167, Sla1 and Abp1 are thus compared between BAR and WT cells.</w:t>
      </w:r>
      <w:r w:rsidR="00C16F8F">
        <w:rPr>
          <w:rFonts w:asciiTheme="majorHAnsi" w:eastAsia="Times New Roman" w:hAnsiTheme="majorHAnsi" w:cs="Times New Roman"/>
          <w:lang w:eastAsia="en-GB"/>
        </w:rPr>
        <w:t xml:space="preserve"> </w:t>
      </w:r>
    </w:p>
    <w:p w14:paraId="5E86EC69" w14:textId="77777777" w:rsidR="002E5EB7" w:rsidRDefault="002E5EB7" w:rsidP="00DA4C04">
      <w:pPr>
        <w:rPr>
          <w:rFonts w:asciiTheme="majorHAnsi" w:eastAsia="Times New Roman" w:hAnsiTheme="majorHAnsi" w:cs="Times New Roman"/>
          <w:lang w:eastAsia="en-GB"/>
        </w:rPr>
      </w:pPr>
    </w:p>
    <w:p w14:paraId="025D4BAB" w14:textId="7E2AD2D0" w:rsidR="00EE59EE" w:rsidDel="00383E87" w:rsidRDefault="002E5EB7" w:rsidP="00DA4C04">
      <w:pPr>
        <w:rPr>
          <w:del w:id="101" w:author="Microsoft Office User" w:date="2018-08-13T22:25:00Z"/>
          <w:rFonts w:asciiTheme="majorHAnsi" w:eastAsia="Times New Roman" w:hAnsiTheme="majorHAnsi" w:cs="Times New Roman"/>
          <w:lang w:eastAsia="en-GB"/>
        </w:rPr>
      </w:pPr>
      <w:r>
        <w:rPr>
          <w:rFonts w:asciiTheme="majorHAnsi" w:eastAsia="Times New Roman" w:hAnsiTheme="majorHAnsi" w:cs="Times New Roman"/>
          <w:lang w:eastAsia="en-GB"/>
        </w:rPr>
        <w:t xml:space="preserve">While lifetimes of Rvs167 </w:t>
      </w:r>
      <w:r w:rsidR="0073443C">
        <w:rPr>
          <w:rFonts w:asciiTheme="majorHAnsi" w:eastAsia="Times New Roman" w:hAnsiTheme="majorHAnsi" w:cs="Times New Roman"/>
          <w:lang w:eastAsia="en-GB"/>
        </w:rPr>
        <w:t xml:space="preserve">and </w:t>
      </w:r>
      <w:r>
        <w:rPr>
          <w:rFonts w:asciiTheme="majorHAnsi" w:eastAsia="Times New Roman" w:hAnsiTheme="majorHAnsi" w:cs="Times New Roman"/>
          <w:lang w:eastAsia="en-GB"/>
        </w:rPr>
        <w:t xml:space="preserve">Sla1 </w:t>
      </w:r>
      <w:r w:rsidR="0073443C">
        <w:rPr>
          <w:rFonts w:asciiTheme="majorHAnsi" w:eastAsia="Times New Roman" w:hAnsiTheme="majorHAnsi" w:cs="Times New Roman"/>
          <w:lang w:eastAsia="en-GB"/>
        </w:rPr>
        <w:t>are similar in both cell types</w:t>
      </w:r>
      <w:r w:rsidR="00557927">
        <w:rPr>
          <w:rFonts w:asciiTheme="majorHAnsi" w:eastAsia="Times New Roman" w:hAnsiTheme="majorHAnsi" w:cs="Times New Roman"/>
          <w:lang w:eastAsia="en-GB"/>
        </w:rPr>
        <w:t>,</w:t>
      </w:r>
      <w:r w:rsidR="001837EF">
        <w:rPr>
          <w:rFonts w:asciiTheme="majorHAnsi" w:eastAsia="Times New Roman" w:hAnsiTheme="majorHAnsi" w:cs="Times New Roman"/>
          <w:lang w:eastAsia="en-GB"/>
        </w:rPr>
        <w:t xml:space="preserve"> </w:t>
      </w:r>
      <w:r w:rsidR="004D59A4">
        <w:rPr>
          <w:rFonts w:asciiTheme="majorHAnsi" w:eastAsia="Times New Roman" w:hAnsiTheme="majorHAnsi" w:cs="Times New Roman"/>
          <w:lang w:eastAsia="en-GB"/>
        </w:rPr>
        <w:t>there is a s</w:t>
      </w:r>
      <w:r w:rsidR="00001288">
        <w:rPr>
          <w:rFonts w:asciiTheme="majorHAnsi" w:eastAsia="Times New Roman" w:hAnsiTheme="majorHAnsi" w:cs="Times New Roman"/>
          <w:lang w:eastAsia="en-GB"/>
        </w:rPr>
        <w:t>ignificant</w:t>
      </w:r>
      <w:r w:rsidR="004D59A4">
        <w:rPr>
          <w:rFonts w:asciiTheme="majorHAnsi" w:eastAsia="Times New Roman" w:hAnsiTheme="majorHAnsi" w:cs="Times New Roman"/>
          <w:lang w:eastAsia="en-GB"/>
        </w:rPr>
        <w:t xml:space="preserve"> increase in the lifetime of Abp1</w:t>
      </w:r>
      <w:r w:rsidR="00D721CB">
        <w:rPr>
          <w:rFonts w:asciiTheme="majorHAnsi" w:eastAsia="Times New Roman" w:hAnsiTheme="majorHAnsi" w:cs="Times New Roman"/>
          <w:lang w:eastAsia="en-GB"/>
        </w:rPr>
        <w:t xml:space="preserve"> </w:t>
      </w:r>
      <w:r w:rsidR="00001288">
        <w:rPr>
          <w:rFonts w:asciiTheme="majorHAnsi" w:eastAsia="Times New Roman" w:hAnsiTheme="majorHAnsi" w:cs="Times New Roman"/>
          <w:lang w:eastAsia="en-GB"/>
        </w:rPr>
        <w:t xml:space="preserve">in </w:t>
      </w:r>
      <w:r w:rsidR="003B1EB7">
        <w:rPr>
          <w:rFonts w:asciiTheme="majorHAnsi" w:eastAsia="Times New Roman" w:hAnsiTheme="majorHAnsi" w:cs="Times New Roman"/>
          <w:lang w:eastAsia="en-GB"/>
        </w:rPr>
        <w:t>BAR cells</w:t>
      </w:r>
      <w:r w:rsidR="00557927">
        <w:rPr>
          <w:rFonts w:asciiTheme="majorHAnsi" w:eastAsia="Times New Roman" w:hAnsiTheme="majorHAnsi" w:cs="Times New Roman"/>
          <w:lang w:eastAsia="en-GB"/>
        </w:rPr>
        <w:t xml:space="preserve"> (</w:t>
      </w:r>
      <w:commentRangeStart w:id="102"/>
      <w:r w:rsidR="00557927">
        <w:rPr>
          <w:rFonts w:asciiTheme="majorHAnsi" w:eastAsia="Times New Roman" w:hAnsiTheme="majorHAnsi" w:cs="Times New Roman"/>
          <w:lang w:eastAsia="en-GB"/>
        </w:rPr>
        <w:t>supplemental</w:t>
      </w:r>
      <w:commentRangeEnd w:id="102"/>
      <w:r w:rsidR="00FC5AC2">
        <w:rPr>
          <w:rStyle w:val="CommentReference"/>
        </w:rPr>
        <w:commentReference w:id="102"/>
      </w:r>
      <w:r w:rsidR="00557927">
        <w:rPr>
          <w:rFonts w:asciiTheme="majorHAnsi" w:eastAsia="Times New Roman" w:hAnsiTheme="majorHAnsi" w:cs="Times New Roman"/>
          <w:lang w:eastAsia="en-GB"/>
        </w:rPr>
        <w:t>)</w:t>
      </w:r>
      <w:r w:rsidR="00D721CB">
        <w:rPr>
          <w:rFonts w:asciiTheme="majorHAnsi" w:eastAsia="Times New Roman" w:hAnsiTheme="majorHAnsi" w:cs="Times New Roman"/>
          <w:lang w:eastAsia="en-GB"/>
        </w:rPr>
        <w:t>.</w:t>
      </w:r>
      <w:r w:rsidR="00F33098">
        <w:rPr>
          <w:rFonts w:asciiTheme="majorHAnsi" w:eastAsia="Times New Roman" w:hAnsiTheme="majorHAnsi" w:cs="Times New Roman"/>
          <w:lang w:eastAsia="en-GB"/>
        </w:rPr>
        <w:t xml:space="preserve"> </w:t>
      </w:r>
      <w:ins w:id="103" w:author="Microsoft Office User" w:date="2018-08-13T22:24:00Z">
        <w:r w:rsidR="00623954">
          <w:rPr>
            <w:rFonts w:asciiTheme="majorHAnsi" w:eastAsia="Times New Roman" w:hAnsiTheme="majorHAnsi" w:cs="Times New Roman"/>
            <w:lang w:eastAsia="en-GB"/>
          </w:rPr>
          <w:t xml:space="preserve">Comparable </w:t>
        </w:r>
      </w:ins>
      <w:del w:id="104" w:author="Microsoft Office User" w:date="2018-08-13T22:24:00Z">
        <w:r w:rsidR="00F33098" w:rsidDel="00623954">
          <w:rPr>
            <w:rFonts w:asciiTheme="majorHAnsi" w:eastAsia="Times New Roman" w:hAnsiTheme="majorHAnsi" w:cs="Times New Roman"/>
            <w:lang w:eastAsia="en-GB"/>
          </w:rPr>
          <w:delText xml:space="preserve">Increase </w:delText>
        </w:r>
      </w:del>
      <w:ins w:id="105" w:author="Microsoft Office User" w:date="2018-08-13T22:24:00Z">
        <w:r w:rsidR="00623954">
          <w:rPr>
            <w:rFonts w:asciiTheme="majorHAnsi" w:eastAsia="Times New Roman" w:hAnsiTheme="majorHAnsi" w:cs="Times New Roman"/>
            <w:lang w:eastAsia="en-GB"/>
          </w:rPr>
          <w:t xml:space="preserve">increase </w:t>
        </w:r>
      </w:ins>
      <w:r w:rsidR="00F33098">
        <w:rPr>
          <w:rFonts w:asciiTheme="majorHAnsi" w:eastAsia="Times New Roman" w:hAnsiTheme="majorHAnsi" w:cs="Times New Roman"/>
          <w:lang w:eastAsia="en-GB"/>
        </w:rPr>
        <w:t xml:space="preserve">in lifetime </w:t>
      </w:r>
      <w:r w:rsidR="00D31751">
        <w:rPr>
          <w:rFonts w:asciiTheme="majorHAnsi" w:eastAsia="Times New Roman" w:hAnsiTheme="majorHAnsi" w:cs="Times New Roman"/>
          <w:lang w:eastAsia="en-GB"/>
        </w:rPr>
        <w:t xml:space="preserve">of </w:t>
      </w:r>
      <w:r w:rsidR="00F33098">
        <w:rPr>
          <w:rFonts w:asciiTheme="majorHAnsi" w:eastAsia="Times New Roman" w:hAnsiTheme="majorHAnsi" w:cs="Times New Roman"/>
          <w:lang w:eastAsia="en-GB"/>
        </w:rPr>
        <w:t xml:space="preserve">Abp1 is also seen </w:t>
      </w:r>
      <w:r w:rsidR="00EF6B19">
        <w:rPr>
          <w:rFonts w:asciiTheme="majorHAnsi" w:eastAsia="Times New Roman" w:hAnsiTheme="majorHAnsi" w:cs="Times New Roman"/>
          <w:lang w:eastAsia="en-GB"/>
        </w:rPr>
        <w:t>by</w:t>
      </w:r>
      <w:r w:rsidR="00F33098">
        <w:rPr>
          <w:rFonts w:asciiTheme="majorHAnsi" w:eastAsia="Times New Roman" w:hAnsiTheme="majorHAnsi" w:cs="Times New Roman"/>
          <w:lang w:eastAsia="en-GB"/>
        </w:rPr>
        <w:t xml:space="preserve"> </w:t>
      </w:r>
      <w:r w:rsidR="00F97B7A">
        <w:rPr>
          <w:rFonts w:asciiTheme="majorHAnsi" w:eastAsia="Times New Roman" w:hAnsiTheme="majorHAnsi" w:cs="Times New Roman"/>
          <w:lang w:eastAsia="en-GB"/>
        </w:rPr>
        <w:t>epifluorescence microscopy</w:t>
      </w:r>
      <w:r w:rsidR="00EF6B19">
        <w:rPr>
          <w:rFonts w:asciiTheme="majorHAnsi" w:eastAsia="Times New Roman" w:hAnsiTheme="majorHAnsi" w:cs="Times New Roman"/>
          <w:lang w:eastAsia="en-GB"/>
        </w:rPr>
        <w:t xml:space="preserve"> (</w:t>
      </w:r>
      <w:r w:rsidR="00A54DCF">
        <w:rPr>
          <w:rFonts w:asciiTheme="majorHAnsi" w:eastAsia="Times New Roman" w:hAnsiTheme="majorHAnsi" w:cs="Times New Roman"/>
          <w:lang w:eastAsia="en-GB"/>
        </w:rPr>
        <w:t>Fig.2</w:t>
      </w:r>
      <w:r w:rsidR="00F97B7A">
        <w:rPr>
          <w:rFonts w:asciiTheme="majorHAnsi" w:eastAsia="Times New Roman" w:hAnsiTheme="majorHAnsi" w:cs="Times New Roman"/>
          <w:lang w:eastAsia="en-GB"/>
        </w:rPr>
        <w:t>.3B)</w:t>
      </w:r>
      <w:r w:rsidR="00F33098">
        <w:rPr>
          <w:rFonts w:asciiTheme="majorHAnsi" w:eastAsia="Times New Roman" w:hAnsiTheme="majorHAnsi" w:cs="Times New Roman"/>
          <w:lang w:eastAsia="en-GB"/>
        </w:rPr>
        <w:t>.</w:t>
      </w:r>
      <w:r w:rsidR="004D59A4">
        <w:rPr>
          <w:rFonts w:asciiTheme="majorHAnsi" w:eastAsia="Times New Roman" w:hAnsiTheme="majorHAnsi" w:cs="Times New Roman"/>
          <w:lang w:eastAsia="en-GB"/>
        </w:rPr>
        <w:t xml:space="preserve"> </w:t>
      </w:r>
      <w:r w:rsidR="00001288">
        <w:rPr>
          <w:rFonts w:asciiTheme="majorHAnsi" w:eastAsia="Times New Roman" w:hAnsiTheme="majorHAnsi" w:cs="Times New Roman"/>
          <w:lang w:eastAsia="en-GB"/>
        </w:rPr>
        <w:t xml:space="preserve">I </w:t>
      </w:r>
      <w:r w:rsidR="001102EC">
        <w:rPr>
          <w:rFonts w:asciiTheme="majorHAnsi" w:eastAsia="Times New Roman" w:hAnsiTheme="majorHAnsi" w:cs="Times New Roman"/>
          <w:lang w:eastAsia="en-GB"/>
        </w:rPr>
        <w:t>then looked for differences in the sequence o</w:t>
      </w:r>
      <w:r w:rsidR="00FF50C0">
        <w:rPr>
          <w:rFonts w:asciiTheme="majorHAnsi" w:eastAsia="Times New Roman" w:hAnsiTheme="majorHAnsi" w:cs="Times New Roman"/>
          <w:lang w:eastAsia="en-GB"/>
        </w:rPr>
        <w:t>f recruitment of these</w:t>
      </w:r>
      <w:r w:rsidR="001102EC">
        <w:rPr>
          <w:rFonts w:asciiTheme="majorHAnsi" w:eastAsia="Times New Roman" w:hAnsiTheme="majorHAnsi" w:cs="Times New Roman"/>
          <w:lang w:eastAsia="en-GB"/>
        </w:rPr>
        <w:t xml:space="preserve"> proteins by looking at the difference in time between recruitment of Sla1 and Rvs</w:t>
      </w:r>
      <w:r w:rsidR="00C358CD">
        <w:rPr>
          <w:rFonts w:asciiTheme="majorHAnsi" w:eastAsia="Times New Roman" w:hAnsiTheme="majorHAnsi" w:cs="Times New Roman"/>
          <w:lang w:eastAsia="en-GB"/>
        </w:rPr>
        <w:t>167</w:t>
      </w:r>
      <w:r w:rsidR="001102EC">
        <w:rPr>
          <w:rFonts w:asciiTheme="majorHAnsi" w:eastAsia="Times New Roman" w:hAnsiTheme="majorHAnsi" w:cs="Times New Roman"/>
          <w:lang w:eastAsia="en-GB"/>
        </w:rPr>
        <w:t>, and the difference in time between recruitme</w:t>
      </w:r>
      <w:r w:rsidR="00C358CD">
        <w:rPr>
          <w:rFonts w:asciiTheme="majorHAnsi" w:eastAsia="Times New Roman" w:hAnsiTheme="majorHAnsi" w:cs="Times New Roman"/>
          <w:lang w:eastAsia="en-GB"/>
        </w:rPr>
        <w:t>nt of Abp1 and Rvs167</w:t>
      </w:r>
      <w:r w:rsidR="001102EC">
        <w:rPr>
          <w:rFonts w:asciiTheme="majorHAnsi" w:eastAsia="Times New Roman" w:hAnsiTheme="majorHAnsi" w:cs="Times New Roman"/>
          <w:lang w:eastAsia="en-GB"/>
        </w:rPr>
        <w:t xml:space="preserve">. The time difference between recruitment of Sla1 </w:t>
      </w:r>
      <w:r w:rsidR="00B259CF">
        <w:rPr>
          <w:rFonts w:asciiTheme="majorHAnsi" w:eastAsia="Times New Roman" w:hAnsiTheme="majorHAnsi" w:cs="Times New Roman"/>
          <w:lang w:eastAsia="en-GB"/>
        </w:rPr>
        <w:t>and</w:t>
      </w:r>
      <w:r w:rsidR="001102EC">
        <w:rPr>
          <w:rFonts w:asciiTheme="majorHAnsi" w:eastAsia="Times New Roman" w:hAnsiTheme="majorHAnsi" w:cs="Times New Roman"/>
          <w:lang w:eastAsia="en-GB"/>
        </w:rPr>
        <w:t xml:space="preserve"> Rvs167 is unchanged</w:t>
      </w:r>
      <w:r w:rsidR="00B259CF">
        <w:rPr>
          <w:rFonts w:asciiTheme="majorHAnsi" w:eastAsia="Times New Roman" w:hAnsiTheme="majorHAnsi" w:cs="Times New Roman"/>
          <w:lang w:eastAsia="en-GB"/>
        </w:rPr>
        <w:t xml:space="preserve"> between WT and BAR cells</w:t>
      </w:r>
      <w:r w:rsidR="001102EC">
        <w:rPr>
          <w:rFonts w:asciiTheme="majorHAnsi" w:eastAsia="Times New Roman" w:hAnsiTheme="majorHAnsi" w:cs="Times New Roman"/>
          <w:lang w:eastAsia="en-GB"/>
        </w:rPr>
        <w:t xml:space="preserve">, while the difference in time between recruitment of Abp1 and </w:t>
      </w:r>
      <w:r w:rsidR="00AE790B">
        <w:rPr>
          <w:rFonts w:asciiTheme="majorHAnsi" w:eastAsia="Times New Roman" w:hAnsiTheme="majorHAnsi" w:cs="Times New Roman"/>
          <w:lang w:eastAsia="en-GB"/>
        </w:rPr>
        <w:t>Rvs</w:t>
      </w:r>
      <w:r w:rsidR="003D0436">
        <w:rPr>
          <w:rFonts w:asciiTheme="majorHAnsi" w:eastAsia="Times New Roman" w:hAnsiTheme="majorHAnsi" w:cs="Times New Roman"/>
          <w:lang w:eastAsia="en-GB"/>
        </w:rPr>
        <w:t>167</w:t>
      </w:r>
      <w:r w:rsidR="00AE790B">
        <w:rPr>
          <w:rFonts w:asciiTheme="majorHAnsi" w:eastAsia="Times New Roman" w:hAnsiTheme="majorHAnsi" w:cs="Times New Roman"/>
          <w:lang w:eastAsia="en-GB"/>
        </w:rPr>
        <w:t xml:space="preserve"> </w:t>
      </w:r>
      <w:r w:rsidR="001102EC">
        <w:rPr>
          <w:rFonts w:asciiTheme="majorHAnsi" w:eastAsia="Times New Roman" w:hAnsiTheme="majorHAnsi" w:cs="Times New Roman"/>
          <w:lang w:eastAsia="en-GB"/>
        </w:rPr>
        <w:t xml:space="preserve">is increased </w:t>
      </w:r>
      <w:r w:rsidR="00AE790B">
        <w:rPr>
          <w:rFonts w:asciiTheme="majorHAnsi" w:eastAsia="Times New Roman" w:hAnsiTheme="majorHAnsi" w:cs="Times New Roman"/>
          <w:lang w:eastAsia="en-GB"/>
        </w:rPr>
        <w:t>in BAR cell</w:t>
      </w:r>
      <w:r w:rsidR="00EE59EE">
        <w:rPr>
          <w:rFonts w:asciiTheme="majorHAnsi" w:eastAsia="Times New Roman" w:hAnsiTheme="majorHAnsi" w:cs="Times New Roman"/>
          <w:lang w:eastAsia="en-GB"/>
        </w:rPr>
        <w:t>s</w:t>
      </w:r>
      <w:r w:rsidR="00630F0D">
        <w:rPr>
          <w:rFonts w:asciiTheme="majorHAnsi" w:eastAsia="Times New Roman" w:hAnsiTheme="majorHAnsi" w:cs="Times New Roman"/>
          <w:lang w:eastAsia="en-GB"/>
        </w:rPr>
        <w:t xml:space="preserve"> (Fig.2.3D)</w:t>
      </w:r>
      <w:r w:rsidR="00EE59EE">
        <w:rPr>
          <w:rFonts w:asciiTheme="majorHAnsi" w:eastAsia="Times New Roman" w:hAnsiTheme="majorHAnsi" w:cs="Times New Roman"/>
          <w:lang w:eastAsia="en-GB"/>
        </w:rPr>
        <w:t>.</w:t>
      </w:r>
      <w:ins w:id="106" w:author="Microsoft Office User" w:date="2018-08-13T22:25:00Z">
        <w:r w:rsidR="009E327F">
          <w:rPr>
            <w:rFonts w:asciiTheme="majorHAnsi" w:eastAsia="Times New Roman" w:hAnsiTheme="majorHAnsi" w:cs="Times New Roman"/>
            <w:lang w:eastAsia="en-GB"/>
          </w:rPr>
          <w:t xml:space="preserve"> </w:t>
        </w:r>
      </w:ins>
    </w:p>
    <w:p w14:paraId="103ADAD4" w14:textId="77777777" w:rsidR="00383E87" w:rsidRDefault="00383E87" w:rsidP="00DA4C04">
      <w:pPr>
        <w:rPr>
          <w:ins w:id="107" w:author="Microsoft Office User" w:date="2018-08-13T22:26:00Z"/>
          <w:rFonts w:asciiTheme="majorHAnsi" w:eastAsia="Times New Roman" w:hAnsiTheme="majorHAnsi" w:cs="Times New Roman"/>
          <w:lang w:eastAsia="en-GB"/>
        </w:rPr>
      </w:pPr>
    </w:p>
    <w:p w14:paraId="3CE9C10C" w14:textId="77777777" w:rsidR="00383E87" w:rsidRDefault="00383E87" w:rsidP="00DA4C04">
      <w:pPr>
        <w:rPr>
          <w:ins w:id="108" w:author="Microsoft Office User" w:date="2018-08-13T22:26:00Z"/>
          <w:rFonts w:asciiTheme="majorHAnsi" w:eastAsia="Times New Roman" w:hAnsiTheme="majorHAnsi" w:cs="Times New Roman"/>
          <w:lang w:eastAsia="en-GB"/>
        </w:rPr>
      </w:pPr>
    </w:p>
    <w:p w14:paraId="502C913F" w14:textId="6E9FAE84" w:rsidR="00EE59EE" w:rsidDel="009E327F" w:rsidRDefault="00383E87" w:rsidP="00DA4C04">
      <w:pPr>
        <w:rPr>
          <w:del w:id="109" w:author="Microsoft Office User" w:date="2018-08-13T22:25:00Z"/>
          <w:rFonts w:asciiTheme="majorHAnsi" w:eastAsia="Times New Roman" w:hAnsiTheme="majorHAnsi" w:cs="Times New Roman"/>
          <w:lang w:eastAsia="en-GB"/>
        </w:rPr>
      </w:pPr>
      <w:commentRangeStart w:id="110"/>
      <w:ins w:id="111" w:author="Microsoft Office User" w:date="2018-08-13T22:26:00Z">
        <w:r>
          <w:rPr>
            <w:rFonts w:asciiTheme="majorHAnsi" w:eastAsia="Times New Roman" w:hAnsiTheme="majorHAnsi" w:cs="Times New Roman"/>
            <w:lang w:eastAsia="en-GB"/>
          </w:rPr>
          <w:t>Taken together</w:t>
        </w:r>
        <w:commentRangeEnd w:id="110"/>
        <w:r>
          <w:rPr>
            <w:rStyle w:val="CommentReference"/>
          </w:rPr>
          <w:commentReference w:id="110"/>
        </w:r>
        <w:r>
          <w:rPr>
            <w:rFonts w:asciiTheme="majorHAnsi" w:eastAsia="Times New Roman" w:hAnsiTheme="majorHAnsi" w:cs="Times New Roman"/>
            <w:lang w:eastAsia="en-GB"/>
          </w:rPr>
          <w:t xml:space="preserve"> </w:t>
        </w:r>
      </w:ins>
    </w:p>
    <w:p w14:paraId="4D4240F9" w14:textId="62844D3E" w:rsidR="00EE59EE" w:rsidRDefault="002501DF" w:rsidP="00383E87">
      <w:pPr>
        <w:rPr>
          <w:rFonts w:asciiTheme="majorHAnsi" w:eastAsia="Times New Roman" w:hAnsiTheme="majorHAnsi" w:cs="Times New Roman"/>
          <w:lang w:eastAsia="en-GB"/>
        </w:rPr>
      </w:pPr>
      <w:del w:id="112" w:author="Microsoft Office User" w:date="2018-08-13T22:26:00Z">
        <w:r w:rsidDel="00383E87">
          <w:rPr>
            <w:rFonts w:asciiTheme="majorHAnsi" w:eastAsia="Times New Roman" w:hAnsiTheme="majorHAnsi" w:cs="Times New Roman"/>
            <w:lang w:eastAsia="en-GB"/>
          </w:rPr>
          <w:delText>T</w:delText>
        </w:r>
      </w:del>
      <w:ins w:id="113" w:author="Microsoft Office User" w:date="2018-08-13T22:26:00Z">
        <w:r w:rsidR="00383E87">
          <w:rPr>
            <w:rFonts w:asciiTheme="majorHAnsi" w:eastAsia="Times New Roman" w:hAnsiTheme="majorHAnsi" w:cs="Times New Roman"/>
            <w:lang w:eastAsia="en-GB"/>
          </w:rPr>
          <w:t>t</w:t>
        </w:r>
      </w:ins>
      <w:r>
        <w:rPr>
          <w:rFonts w:asciiTheme="majorHAnsi" w:eastAsia="Times New Roman" w:hAnsiTheme="majorHAnsi" w:cs="Times New Roman"/>
          <w:lang w:eastAsia="en-GB"/>
        </w:rPr>
        <w:t>h</w:t>
      </w:r>
      <w:del w:id="114" w:author="Microsoft Office User" w:date="2018-08-13T22:26:00Z">
        <w:r w:rsidDel="008D4456">
          <w:rPr>
            <w:rFonts w:asciiTheme="majorHAnsi" w:eastAsia="Times New Roman" w:hAnsiTheme="majorHAnsi" w:cs="Times New Roman"/>
            <w:lang w:eastAsia="en-GB"/>
          </w:rPr>
          <w:delText>i</w:delText>
        </w:r>
      </w:del>
      <w:ins w:id="115" w:author="Microsoft Office User" w:date="2018-08-13T22:26:00Z">
        <w:r w:rsidR="008D4456">
          <w:rPr>
            <w:rFonts w:asciiTheme="majorHAnsi" w:eastAsia="Times New Roman" w:hAnsiTheme="majorHAnsi" w:cs="Times New Roman"/>
            <w:lang w:eastAsia="en-GB"/>
          </w:rPr>
          <w:t>e</w:t>
        </w:r>
      </w:ins>
      <w:r>
        <w:rPr>
          <w:rFonts w:asciiTheme="majorHAnsi" w:eastAsia="Times New Roman" w:hAnsiTheme="majorHAnsi" w:cs="Times New Roman"/>
          <w:lang w:eastAsia="en-GB"/>
        </w:rPr>
        <w:t>s</w:t>
      </w:r>
      <w:ins w:id="116" w:author="Microsoft Office User" w:date="2018-08-13T22:26:00Z">
        <w:r w:rsidR="008D4456">
          <w:rPr>
            <w:rFonts w:asciiTheme="majorHAnsi" w:eastAsia="Times New Roman" w:hAnsiTheme="majorHAnsi" w:cs="Times New Roman"/>
            <w:lang w:eastAsia="en-GB"/>
          </w:rPr>
          <w:t>e</w:t>
        </w:r>
      </w:ins>
      <w:r>
        <w:rPr>
          <w:rFonts w:asciiTheme="majorHAnsi" w:eastAsia="Times New Roman" w:hAnsiTheme="majorHAnsi" w:cs="Times New Roman"/>
          <w:lang w:eastAsia="en-GB"/>
        </w:rPr>
        <w:t xml:space="preserve"> data </w:t>
      </w:r>
      <w:commentRangeStart w:id="117"/>
      <w:r>
        <w:rPr>
          <w:rFonts w:asciiTheme="majorHAnsi" w:eastAsia="Times New Roman" w:hAnsiTheme="majorHAnsi" w:cs="Times New Roman"/>
          <w:lang w:eastAsia="en-GB"/>
        </w:rPr>
        <w:t>suggest</w:t>
      </w:r>
      <w:del w:id="118" w:author="Microsoft Office User" w:date="2018-08-13T22:25:00Z">
        <w:r w:rsidDel="009E327F">
          <w:rPr>
            <w:rFonts w:asciiTheme="majorHAnsi" w:eastAsia="Times New Roman" w:hAnsiTheme="majorHAnsi" w:cs="Times New Roman"/>
            <w:lang w:eastAsia="en-GB"/>
          </w:rPr>
          <w:delText>s</w:delText>
        </w:r>
      </w:del>
      <w:commentRangeEnd w:id="117"/>
      <w:r w:rsidR="009E327F">
        <w:rPr>
          <w:rStyle w:val="CommentReference"/>
        </w:rPr>
        <w:commentReference w:id="117"/>
      </w:r>
      <w:r>
        <w:rPr>
          <w:rFonts w:asciiTheme="majorHAnsi" w:eastAsia="Times New Roman" w:hAnsiTheme="majorHAnsi" w:cs="Times New Roman"/>
          <w:lang w:eastAsia="en-GB"/>
        </w:rPr>
        <w:t xml:space="preserve"> that the BAR domain alone cannot reproduce the function of the Rvs167 at endocytic sites: recruitment of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coat and actin dynamics are </w:t>
      </w:r>
      <w:commentRangeStart w:id="119"/>
      <w:r>
        <w:rPr>
          <w:rFonts w:asciiTheme="majorHAnsi" w:eastAsia="Times New Roman" w:hAnsiTheme="majorHAnsi" w:cs="Times New Roman"/>
          <w:lang w:eastAsia="en-GB"/>
        </w:rPr>
        <w:t>all affected</w:t>
      </w:r>
      <w:commentRangeEnd w:id="119"/>
      <w:r w:rsidR="00282885">
        <w:rPr>
          <w:rStyle w:val="CommentReference"/>
        </w:rPr>
        <w:commentReference w:id="119"/>
      </w:r>
      <w:r>
        <w:rPr>
          <w:rFonts w:asciiTheme="majorHAnsi" w:eastAsia="Times New Roman" w:hAnsiTheme="majorHAnsi" w:cs="Times New Roman"/>
          <w:lang w:eastAsia="en-GB"/>
        </w:rPr>
        <w:t xml:space="preserve">. </w:t>
      </w:r>
    </w:p>
    <w:p w14:paraId="0B4FF6EB" w14:textId="77777777" w:rsidR="00EE59EE" w:rsidRDefault="00EE59EE" w:rsidP="00DA4C04">
      <w:pPr>
        <w:rPr>
          <w:rFonts w:asciiTheme="majorHAnsi" w:eastAsia="Times New Roman" w:hAnsiTheme="majorHAnsi" w:cs="Times New Roman"/>
          <w:lang w:eastAsia="en-GB"/>
        </w:rPr>
      </w:pPr>
    </w:p>
    <w:p w14:paraId="15C05224" w14:textId="77777777" w:rsidR="00EE59EE" w:rsidRPr="00AB4DD7" w:rsidRDefault="00EE59EE" w:rsidP="00DA4C04">
      <w:pPr>
        <w:rPr>
          <w:rFonts w:asciiTheme="majorHAnsi" w:eastAsia="Times New Roman" w:hAnsiTheme="majorHAnsi" w:cs="Times New Roman"/>
          <w:vertAlign w:val="subscript"/>
          <w:lang w:eastAsia="en-GB"/>
        </w:rPr>
      </w:pPr>
    </w:p>
    <w:p w14:paraId="4F2C22DC" w14:textId="1DE6DC2B" w:rsidR="006264F9" w:rsidRPr="000E3A62" w:rsidRDefault="00C05387" w:rsidP="001E1C9D">
      <w:pPr>
        <w:jc w:val="center"/>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lastRenderedPageBreak/>
        <w:softHyphen/>
      </w:r>
      <w:r w:rsidR="000678A1">
        <w:rPr>
          <w:rFonts w:asciiTheme="majorHAnsi" w:eastAsia="Times New Roman" w:hAnsiTheme="majorHAnsi" w:cs="Times New Roman"/>
          <w:b/>
          <w:noProof/>
          <w:sz w:val="28"/>
          <w:szCs w:val="28"/>
          <w:lang w:eastAsia="en-GB"/>
        </w:rPr>
        <w:drawing>
          <wp:inline distT="0" distB="0" distL="0" distR="0" wp14:anchorId="206036F7" wp14:editId="48BD36A9">
            <wp:extent cx="5725160" cy="8572500"/>
            <wp:effectExtent l="0" t="0" r="0" b="0"/>
            <wp:docPr id="56" name="Picture 56" descr="../../../../../../../../../Desktop/dm/thesis_git/cloned/figures/results_final/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ktop/dm/thesis_git/cloned/figures/results_final/de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5160" cy="8572500"/>
                    </a:xfrm>
                    <a:prstGeom prst="rect">
                      <a:avLst/>
                    </a:prstGeom>
                    <a:noFill/>
                    <a:ln>
                      <a:noFill/>
                    </a:ln>
                  </pic:spPr>
                </pic:pic>
              </a:graphicData>
            </a:graphic>
          </wp:inline>
        </w:drawing>
      </w:r>
    </w:p>
    <w:p w14:paraId="1B20D2FC" w14:textId="77777777" w:rsidR="00F94C9B" w:rsidRPr="00F94C9B" w:rsidRDefault="00F94C9B" w:rsidP="00DA4C04">
      <w:pPr>
        <w:rPr>
          <w:rFonts w:asciiTheme="majorHAnsi" w:eastAsia="Times New Roman" w:hAnsiTheme="majorHAnsi" w:cs="Times New Roman"/>
          <w:sz w:val="28"/>
          <w:szCs w:val="28"/>
          <w:lang w:eastAsia="en-GB"/>
        </w:rPr>
      </w:pPr>
    </w:p>
    <w:p w14:paraId="0B820C5A" w14:textId="37138895" w:rsidR="008D2743" w:rsidRDefault="008D2743" w:rsidP="00212A99">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sz w:val="16"/>
          <w:szCs w:val="16"/>
          <w:lang w:eastAsia="en-GB"/>
        </w:rPr>
        <w:lastRenderedPageBreak/>
        <w:t>Fig.2.</w:t>
      </w:r>
      <w:r>
        <w:rPr>
          <w:rFonts w:asciiTheme="majorHAnsi" w:eastAsia="Times New Roman" w:hAnsiTheme="majorHAnsi" w:cs="Times New Roman"/>
          <w:sz w:val="16"/>
          <w:szCs w:val="16"/>
          <w:lang w:eastAsia="en-GB"/>
        </w:rPr>
        <w:t>3</w:t>
      </w:r>
      <w:r w:rsidR="0052473B">
        <w:rPr>
          <w:rFonts w:asciiTheme="majorHAnsi" w:eastAsia="Times New Roman" w:hAnsiTheme="majorHAnsi" w:cs="Times New Roman"/>
          <w:sz w:val="16"/>
          <w:szCs w:val="16"/>
          <w:lang w:eastAsia="en-GB"/>
        </w:rPr>
        <w:t xml:space="preserve"> A: M</w:t>
      </w:r>
      <w:r w:rsidR="00212A99">
        <w:rPr>
          <w:rFonts w:asciiTheme="majorHAnsi" w:eastAsia="Times New Roman" w:hAnsiTheme="majorHAnsi" w:cs="Times New Roman"/>
          <w:sz w:val="16"/>
          <w:szCs w:val="16"/>
          <w:lang w:eastAsia="en-GB"/>
        </w:rPr>
        <w:t xml:space="preserve">ovement of Sla1 </w:t>
      </w:r>
      <w:r w:rsidR="00584740">
        <w:rPr>
          <w:rFonts w:asciiTheme="majorHAnsi" w:eastAsia="Times New Roman" w:hAnsiTheme="majorHAnsi" w:cs="Times New Roman"/>
          <w:sz w:val="16"/>
          <w:szCs w:val="16"/>
          <w:lang w:eastAsia="en-GB"/>
        </w:rPr>
        <w:t>and Rvs167 in WT and BAR cells</w:t>
      </w:r>
      <w:r w:rsidR="00810F70">
        <w:rPr>
          <w:rFonts w:asciiTheme="majorHAnsi" w:eastAsia="Times New Roman" w:hAnsiTheme="majorHAnsi" w:cs="Times New Roman"/>
          <w:sz w:val="16"/>
          <w:szCs w:val="16"/>
          <w:lang w:eastAsia="en-GB"/>
        </w:rPr>
        <w:t>. All centroid trajectories</w:t>
      </w:r>
      <w:r w:rsidR="00212A99">
        <w:rPr>
          <w:rFonts w:asciiTheme="majorHAnsi" w:eastAsia="Times New Roman" w:hAnsiTheme="majorHAnsi" w:cs="Times New Roman"/>
          <w:sz w:val="16"/>
          <w:szCs w:val="16"/>
          <w:lang w:eastAsia="en-GB"/>
        </w:rPr>
        <w:t xml:space="preserve"> are aligned in time so that time=0</w:t>
      </w:r>
      <w:r w:rsidR="00DB16E5">
        <w:rPr>
          <w:rFonts w:asciiTheme="majorHAnsi" w:eastAsia="Times New Roman" w:hAnsiTheme="majorHAnsi" w:cs="Times New Roman"/>
          <w:sz w:val="16"/>
          <w:szCs w:val="16"/>
          <w:lang w:eastAsia="en-GB"/>
        </w:rPr>
        <w:t xml:space="preserve"> (s)</w:t>
      </w:r>
      <w:r w:rsidR="00212A99">
        <w:rPr>
          <w:rFonts w:asciiTheme="majorHAnsi" w:eastAsia="Times New Roman" w:hAnsiTheme="majorHAnsi" w:cs="Times New Roman"/>
          <w:sz w:val="16"/>
          <w:szCs w:val="16"/>
          <w:lang w:eastAsia="en-GB"/>
        </w:rPr>
        <w:t xml:space="preserve"> corresponds to </w:t>
      </w:r>
      <w:r w:rsidR="00340DC8">
        <w:rPr>
          <w:rFonts w:asciiTheme="majorHAnsi" w:eastAsia="Times New Roman" w:hAnsiTheme="majorHAnsi" w:cs="Times New Roman"/>
          <w:sz w:val="16"/>
          <w:szCs w:val="16"/>
          <w:lang w:eastAsia="en-GB"/>
        </w:rPr>
        <w:t>scission time</w:t>
      </w:r>
      <w:r w:rsidR="000E18E8">
        <w:rPr>
          <w:rFonts w:asciiTheme="majorHAnsi" w:eastAsia="Times New Roman" w:hAnsiTheme="majorHAnsi" w:cs="Times New Roman"/>
          <w:sz w:val="16"/>
          <w:szCs w:val="16"/>
          <w:lang w:eastAsia="en-GB"/>
        </w:rPr>
        <w:t xml:space="preserve">. </w:t>
      </w:r>
    </w:p>
    <w:p w14:paraId="43862E87" w14:textId="3D8CDB58" w:rsidR="00997750" w:rsidRDefault="009F7723" w:rsidP="00997750">
      <w:pPr>
        <w:widowControl w:val="0"/>
        <w:autoSpaceDE w:val="0"/>
        <w:autoSpaceDN w:val="0"/>
        <w:adjustRightInd w:val="0"/>
        <w:rPr>
          <w:rFonts w:ascii="Times" w:hAnsi="Times" w:cs="Times"/>
          <w:lang w:val="en-US"/>
        </w:rPr>
      </w:pPr>
      <w:r>
        <w:rPr>
          <w:rFonts w:asciiTheme="majorHAnsi" w:eastAsia="Times New Roman" w:hAnsiTheme="majorHAnsi" w:cs="Times New Roman"/>
          <w:sz w:val="16"/>
          <w:szCs w:val="16"/>
          <w:lang w:eastAsia="en-GB"/>
        </w:rPr>
        <w:t>C</w:t>
      </w:r>
      <w:r w:rsidR="000E18E8">
        <w:rPr>
          <w:rFonts w:asciiTheme="majorHAnsi" w:eastAsia="Times New Roman" w:hAnsiTheme="majorHAnsi" w:cs="Times New Roman"/>
          <w:sz w:val="16"/>
          <w:szCs w:val="16"/>
          <w:lang w:eastAsia="en-GB"/>
        </w:rPr>
        <w:t xml:space="preserve">: </w:t>
      </w:r>
      <w:r w:rsidR="006D4ABB">
        <w:rPr>
          <w:rFonts w:asciiTheme="majorHAnsi" w:eastAsia="Times New Roman" w:hAnsiTheme="majorHAnsi" w:cs="Times New Roman"/>
          <w:sz w:val="16"/>
          <w:szCs w:val="16"/>
          <w:lang w:eastAsia="en-GB"/>
        </w:rPr>
        <w:t>Maximum m</w:t>
      </w:r>
      <w:r w:rsidR="000E18E8">
        <w:rPr>
          <w:rFonts w:asciiTheme="majorHAnsi" w:eastAsia="Times New Roman" w:hAnsiTheme="majorHAnsi" w:cs="Times New Roman"/>
          <w:sz w:val="16"/>
          <w:szCs w:val="16"/>
          <w:lang w:eastAsia="en-GB"/>
        </w:rPr>
        <w:t>olecule numbers of Abp1</w:t>
      </w:r>
      <w:r w:rsidR="00EA0A7E">
        <w:rPr>
          <w:rFonts w:asciiTheme="majorHAnsi" w:eastAsia="Times New Roman" w:hAnsiTheme="majorHAnsi" w:cs="Times New Roman"/>
          <w:sz w:val="16"/>
          <w:szCs w:val="16"/>
          <w:lang w:eastAsia="en-GB"/>
        </w:rPr>
        <w:t xml:space="preserve">-GFP and Rvs167-GFP </w:t>
      </w:r>
      <w:r w:rsidR="00525DF7">
        <w:rPr>
          <w:rFonts w:asciiTheme="majorHAnsi" w:eastAsia="Times New Roman" w:hAnsiTheme="majorHAnsi" w:cs="Times New Roman"/>
          <w:sz w:val="16"/>
          <w:szCs w:val="16"/>
          <w:lang w:eastAsia="en-GB"/>
        </w:rPr>
        <w:t xml:space="preserve">in WT </w:t>
      </w:r>
      <w:r w:rsidR="00EA0A7E">
        <w:rPr>
          <w:rFonts w:asciiTheme="majorHAnsi" w:eastAsia="Times New Roman" w:hAnsiTheme="majorHAnsi" w:cs="Times New Roman"/>
          <w:sz w:val="16"/>
          <w:szCs w:val="16"/>
          <w:lang w:eastAsia="en-GB"/>
        </w:rPr>
        <w:t>and BAR</w:t>
      </w:r>
      <w:r w:rsidR="00525DF7">
        <w:rPr>
          <w:rFonts w:asciiTheme="majorHAnsi" w:eastAsia="Times New Roman" w:hAnsiTheme="majorHAnsi" w:cs="Times New Roman"/>
          <w:sz w:val="16"/>
          <w:szCs w:val="16"/>
          <w:lang w:eastAsia="en-GB"/>
        </w:rPr>
        <w:t xml:space="preserve"> cells</w:t>
      </w:r>
      <w:r w:rsidR="00EA0A7E">
        <w:rPr>
          <w:rFonts w:asciiTheme="majorHAnsi" w:eastAsia="Times New Roman" w:hAnsiTheme="majorHAnsi" w:cs="Times New Roman"/>
          <w:sz w:val="16"/>
          <w:szCs w:val="16"/>
          <w:lang w:eastAsia="en-GB"/>
        </w:rPr>
        <w:t xml:space="preserve"> with standard error of mean.</w:t>
      </w:r>
      <w:r w:rsidR="005C4AE7">
        <w:rPr>
          <w:rFonts w:asciiTheme="majorHAnsi" w:eastAsia="Times New Roman" w:hAnsiTheme="majorHAnsi" w:cs="Times New Roman"/>
          <w:sz w:val="16"/>
          <w:szCs w:val="16"/>
          <w:lang w:eastAsia="en-GB"/>
        </w:rPr>
        <w:t xml:space="preserve"> P-values from two-sided z test.</w:t>
      </w:r>
      <w:r w:rsidR="00997750">
        <w:rPr>
          <w:rFonts w:asciiTheme="majorHAnsi" w:eastAsia="Times New Roman" w:hAnsiTheme="majorHAnsi" w:cs="Times New Roman"/>
          <w:sz w:val="16"/>
          <w:szCs w:val="16"/>
          <w:lang w:eastAsia="en-GB"/>
        </w:rPr>
        <w:t xml:space="preserve"> </w:t>
      </w:r>
      <w:r w:rsidR="00997750" w:rsidRPr="00907EC0">
        <w:rPr>
          <w:rFonts w:asciiTheme="majorHAnsi" w:hAnsiTheme="majorHAnsi" w:cs="Times"/>
          <w:color w:val="070909"/>
          <w:sz w:val="16"/>
          <w:szCs w:val="16"/>
          <w:lang w:val="en-US"/>
        </w:rPr>
        <w:t>* = p≤0.05, ** = p≤0.01, *** = p≤0.001. P values of t</w:t>
      </w:r>
      <w:r w:rsidR="00997750">
        <w:rPr>
          <w:rFonts w:asciiTheme="majorHAnsi" w:hAnsiTheme="majorHAnsi" w:cs="Times"/>
          <w:color w:val="070909"/>
          <w:sz w:val="16"/>
          <w:szCs w:val="16"/>
          <w:lang w:val="en-US"/>
        </w:rPr>
        <w:t>wo-sided t</w:t>
      </w:r>
      <w:r w:rsidR="00997750" w:rsidRPr="00907EC0">
        <w:rPr>
          <w:rFonts w:asciiTheme="majorHAnsi" w:hAnsiTheme="majorHAnsi" w:cs="Times"/>
          <w:color w:val="070909"/>
          <w:sz w:val="16"/>
          <w:szCs w:val="16"/>
          <w:lang w:val="en-US"/>
        </w:rPr>
        <w:t xml:space="preserve"> test.</w:t>
      </w:r>
      <w:r w:rsidR="00997750">
        <w:rPr>
          <w:rFonts w:ascii="Times" w:hAnsi="Times" w:cs="Times"/>
          <w:color w:val="070909"/>
          <w:sz w:val="22"/>
          <w:szCs w:val="22"/>
          <w:lang w:val="en-US"/>
        </w:rPr>
        <w:t xml:space="preserve"> </w:t>
      </w:r>
    </w:p>
    <w:p w14:paraId="6E41F2C6" w14:textId="25922078" w:rsidR="00CD0128" w:rsidRDefault="009F7723" w:rsidP="00907EC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D</w:t>
      </w:r>
      <w:r w:rsidR="000E18E8">
        <w:rPr>
          <w:rFonts w:asciiTheme="majorHAnsi" w:eastAsia="Times New Roman" w:hAnsiTheme="majorHAnsi" w:cs="Times New Roman"/>
          <w:sz w:val="16"/>
          <w:szCs w:val="16"/>
          <w:lang w:eastAsia="en-GB"/>
        </w:rPr>
        <w:t>: Lifetimes</w:t>
      </w:r>
      <w:r w:rsidR="00CD0128">
        <w:rPr>
          <w:rFonts w:asciiTheme="majorHAnsi" w:eastAsia="Times New Roman" w:hAnsiTheme="majorHAnsi" w:cs="Times New Roman"/>
          <w:sz w:val="16"/>
          <w:szCs w:val="16"/>
          <w:lang w:eastAsia="en-GB"/>
        </w:rPr>
        <w:t xml:space="preserve"> </w:t>
      </w:r>
      <w:r w:rsidR="002F5A19">
        <w:rPr>
          <w:rFonts w:asciiTheme="majorHAnsi" w:eastAsia="Times New Roman" w:hAnsiTheme="majorHAnsi" w:cs="Times New Roman"/>
          <w:sz w:val="16"/>
          <w:szCs w:val="16"/>
          <w:lang w:eastAsia="en-GB"/>
        </w:rPr>
        <w:t xml:space="preserve">measured by TIRF in Rvs167-GFP/ </w:t>
      </w:r>
      <w:r w:rsidR="000E18E8">
        <w:rPr>
          <w:rFonts w:asciiTheme="majorHAnsi" w:eastAsia="Times New Roman" w:hAnsiTheme="majorHAnsi" w:cs="Times New Roman"/>
          <w:sz w:val="16"/>
          <w:szCs w:val="16"/>
          <w:lang w:eastAsia="en-GB"/>
        </w:rPr>
        <w:t xml:space="preserve">Abp1-mCherry </w:t>
      </w:r>
      <w:r w:rsidR="002F5A19">
        <w:rPr>
          <w:rFonts w:asciiTheme="majorHAnsi" w:eastAsia="Times New Roman" w:hAnsiTheme="majorHAnsi" w:cs="Times New Roman"/>
          <w:sz w:val="16"/>
          <w:szCs w:val="16"/>
          <w:lang w:eastAsia="en-GB"/>
        </w:rPr>
        <w:t>and Rvs167-GFP/ Sla</w:t>
      </w:r>
      <w:r w:rsidR="000E18E8">
        <w:rPr>
          <w:rFonts w:asciiTheme="majorHAnsi" w:eastAsia="Times New Roman" w:hAnsiTheme="majorHAnsi" w:cs="Times New Roman"/>
          <w:sz w:val="16"/>
          <w:szCs w:val="16"/>
          <w:lang w:eastAsia="en-GB"/>
        </w:rPr>
        <w:t>1-mCherry</w:t>
      </w:r>
      <w:r w:rsidR="002F5A19">
        <w:rPr>
          <w:rFonts w:asciiTheme="majorHAnsi" w:eastAsia="Times New Roman" w:hAnsiTheme="majorHAnsi" w:cs="Times New Roman"/>
          <w:sz w:val="16"/>
          <w:szCs w:val="16"/>
          <w:lang w:eastAsia="en-GB"/>
        </w:rPr>
        <w:t xml:space="preserve"> in</w:t>
      </w:r>
      <w:r w:rsidR="000E18E8">
        <w:rPr>
          <w:rFonts w:asciiTheme="majorHAnsi" w:eastAsia="Times New Roman" w:hAnsiTheme="majorHAnsi" w:cs="Times New Roman"/>
          <w:sz w:val="16"/>
          <w:szCs w:val="16"/>
          <w:lang w:eastAsia="en-GB"/>
        </w:rPr>
        <w:t xml:space="preserve"> WT and </w:t>
      </w:r>
      <w:r w:rsidR="002F5A19">
        <w:rPr>
          <w:rFonts w:asciiTheme="majorHAnsi" w:eastAsia="Times New Roman" w:hAnsiTheme="majorHAnsi" w:cs="Times New Roman"/>
          <w:sz w:val="16"/>
          <w:szCs w:val="16"/>
          <w:lang w:eastAsia="en-GB"/>
        </w:rPr>
        <w:t xml:space="preserve">BAR </w:t>
      </w:r>
      <w:r w:rsidR="000E18E8">
        <w:rPr>
          <w:rFonts w:asciiTheme="majorHAnsi" w:eastAsia="Times New Roman" w:hAnsiTheme="majorHAnsi" w:cs="Times New Roman"/>
          <w:sz w:val="16"/>
          <w:szCs w:val="16"/>
          <w:lang w:eastAsia="en-GB"/>
        </w:rPr>
        <w:t>strains</w:t>
      </w:r>
      <w:r w:rsidR="002F5A19">
        <w:rPr>
          <w:rFonts w:asciiTheme="majorHAnsi" w:eastAsia="Times New Roman" w:hAnsiTheme="majorHAnsi" w:cs="Times New Roman"/>
          <w:sz w:val="16"/>
          <w:szCs w:val="16"/>
          <w:lang w:eastAsia="en-GB"/>
        </w:rPr>
        <w:t>.</w:t>
      </w:r>
      <w:r w:rsidR="00907EC0">
        <w:rPr>
          <w:rFonts w:asciiTheme="majorHAnsi" w:eastAsia="Times New Roman" w:hAnsiTheme="majorHAnsi" w:cs="Times New Roman"/>
          <w:sz w:val="16"/>
          <w:szCs w:val="16"/>
          <w:lang w:eastAsia="en-GB"/>
        </w:rPr>
        <w:t xml:space="preserve"> </w:t>
      </w:r>
      <w:r w:rsidR="00CD0128">
        <w:rPr>
          <w:rFonts w:asciiTheme="majorHAnsi" w:eastAsia="Times New Roman" w:hAnsiTheme="majorHAnsi" w:cs="Times New Roman"/>
          <w:sz w:val="16"/>
          <w:szCs w:val="16"/>
          <w:lang w:eastAsia="en-GB"/>
        </w:rPr>
        <w:t xml:space="preserve">Time difference between arrival of Sla1 or Abp1 and Rvs167 is </w:t>
      </w:r>
      <w:r>
        <w:rPr>
          <w:rFonts w:asciiTheme="majorHAnsi" w:eastAsia="Times New Roman" w:hAnsiTheme="majorHAnsi" w:cs="Times New Roman"/>
          <w:sz w:val="16"/>
          <w:szCs w:val="16"/>
          <w:lang w:eastAsia="en-GB"/>
        </w:rPr>
        <w:t xml:space="preserve">then </w:t>
      </w:r>
      <w:r w:rsidR="00CD0128">
        <w:rPr>
          <w:rFonts w:asciiTheme="majorHAnsi" w:eastAsia="Times New Roman" w:hAnsiTheme="majorHAnsi" w:cs="Times New Roman"/>
          <w:sz w:val="16"/>
          <w:szCs w:val="16"/>
          <w:lang w:eastAsia="en-GB"/>
        </w:rPr>
        <w:t xml:space="preserve">manually counted from </w:t>
      </w:r>
      <w:r w:rsidR="00332CA5">
        <w:rPr>
          <w:rFonts w:asciiTheme="majorHAnsi" w:eastAsia="Times New Roman" w:hAnsiTheme="majorHAnsi" w:cs="Times New Roman"/>
          <w:sz w:val="16"/>
          <w:szCs w:val="16"/>
          <w:lang w:eastAsia="en-GB"/>
        </w:rPr>
        <w:t>montages</w:t>
      </w:r>
      <w:r w:rsidR="00063D40">
        <w:rPr>
          <w:rFonts w:asciiTheme="majorHAnsi" w:eastAsia="Times New Roman" w:hAnsiTheme="majorHAnsi" w:cs="Times New Roman"/>
          <w:sz w:val="16"/>
          <w:szCs w:val="16"/>
          <w:lang w:eastAsia="en-GB"/>
        </w:rPr>
        <w:t xml:space="preserve"> of the two channels</w:t>
      </w:r>
      <w:r w:rsidR="00332CA5">
        <w:rPr>
          <w:rFonts w:asciiTheme="majorHAnsi" w:eastAsia="Times New Roman" w:hAnsiTheme="majorHAnsi" w:cs="Times New Roman"/>
          <w:sz w:val="16"/>
          <w:szCs w:val="16"/>
          <w:lang w:eastAsia="en-GB"/>
        </w:rPr>
        <w:t>.</w:t>
      </w:r>
    </w:p>
    <w:p w14:paraId="3291EDD5" w14:textId="5714A877" w:rsidR="00907EC0" w:rsidRDefault="00907EC0" w:rsidP="00907EC0">
      <w:pPr>
        <w:widowControl w:val="0"/>
        <w:autoSpaceDE w:val="0"/>
        <w:autoSpaceDN w:val="0"/>
        <w:adjustRightInd w:val="0"/>
        <w:rPr>
          <w:rFonts w:ascii="Times" w:hAnsi="Times" w:cs="Times"/>
          <w:lang w:val="en-US"/>
        </w:rPr>
      </w:pPr>
      <w:r>
        <w:rPr>
          <w:rFonts w:asciiTheme="majorHAnsi" w:eastAsia="Times New Roman" w:hAnsiTheme="majorHAnsi" w:cs="Times New Roman"/>
          <w:sz w:val="16"/>
          <w:szCs w:val="16"/>
          <w:lang w:eastAsia="en-GB"/>
        </w:rPr>
        <w:t xml:space="preserve">Mean and standard error of the mean are shown, </w:t>
      </w:r>
      <w:r w:rsidRPr="00907EC0">
        <w:rPr>
          <w:rFonts w:asciiTheme="majorHAnsi" w:hAnsiTheme="majorHAnsi" w:cs="Times"/>
          <w:color w:val="070909"/>
          <w:sz w:val="16"/>
          <w:szCs w:val="16"/>
          <w:lang w:val="en-US"/>
        </w:rPr>
        <w:t>* = p≤0.05, ** = p≤0.01, *** = p≤0.001. P values of t</w:t>
      </w:r>
      <w:r w:rsidR="00E41C00">
        <w:rPr>
          <w:rFonts w:asciiTheme="majorHAnsi" w:hAnsiTheme="majorHAnsi" w:cs="Times"/>
          <w:color w:val="070909"/>
          <w:sz w:val="16"/>
          <w:szCs w:val="16"/>
          <w:lang w:val="en-US"/>
        </w:rPr>
        <w:t>wo-sided t</w:t>
      </w:r>
      <w:r w:rsidRPr="00907EC0">
        <w:rPr>
          <w:rFonts w:asciiTheme="majorHAnsi" w:hAnsiTheme="majorHAnsi" w:cs="Times"/>
          <w:color w:val="070909"/>
          <w:sz w:val="16"/>
          <w:szCs w:val="16"/>
          <w:lang w:val="en-US"/>
        </w:rPr>
        <w:t xml:space="preserve"> test.</w:t>
      </w:r>
      <w:r>
        <w:rPr>
          <w:rFonts w:ascii="Times" w:hAnsi="Times" w:cs="Times"/>
          <w:color w:val="070909"/>
          <w:sz w:val="22"/>
          <w:szCs w:val="22"/>
          <w:lang w:val="en-US"/>
        </w:rPr>
        <w:t xml:space="preserve"> </w:t>
      </w:r>
    </w:p>
    <w:p w14:paraId="7DFE8870" w14:textId="60C1346F" w:rsidR="00997750" w:rsidRDefault="00997750" w:rsidP="002C3089">
      <w:pPr>
        <w:widowControl w:val="0"/>
        <w:autoSpaceDE w:val="0"/>
        <w:autoSpaceDN w:val="0"/>
        <w:adjustRightInd w:val="0"/>
        <w:spacing w:after="24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E: </w:t>
      </w:r>
      <w:r w:rsidR="003856E3">
        <w:rPr>
          <w:rFonts w:asciiTheme="majorHAnsi" w:eastAsia="Times New Roman" w:hAnsiTheme="majorHAnsi" w:cs="Times New Roman"/>
          <w:sz w:val="16"/>
          <w:szCs w:val="16"/>
          <w:lang w:eastAsia="en-GB"/>
        </w:rPr>
        <w:t>Z-stack of s</w:t>
      </w:r>
      <w:r w:rsidR="00672029">
        <w:rPr>
          <w:rFonts w:asciiTheme="majorHAnsi" w:eastAsia="Times New Roman" w:hAnsiTheme="majorHAnsi" w:cs="Times New Roman"/>
          <w:sz w:val="16"/>
          <w:szCs w:val="16"/>
          <w:lang w:eastAsia="en-GB"/>
        </w:rPr>
        <w:t xml:space="preserve">lices from </w:t>
      </w:r>
      <w:r>
        <w:rPr>
          <w:rFonts w:asciiTheme="majorHAnsi" w:eastAsia="Times New Roman" w:hAnsiTheme="majorHAnsi" w:cs="Times New Roman"/>
          <w:sz w:val="16"/>
          <w:szCs w:val="16"/>
          <w:lang w:eastAsia="en-GB"/>
        </w:rPr>
        <w:t xml:space="preserve">reconstructed tomograms of WT and BAR strains expressing Rvs167-GFP and Abp1-mCherry.  </w:t>
      </w:r>
      <w:r w:rsidR="001E3B3D">
        <w:rPr>
          <w:rFonts w:asciiTheme="majorHAnsi" w:eastAsia="Times New Roman" w:hAnsiTheme="majorHAnsi" w:cs="Times New Roman"/>
          <w:sz w:val="16"/>
          <w:szCs w:val="16"/>
          <w:lang w:eastAsia="en-GB"/>
        </w:rPr>
        <w:t>Scale bar=100nm.</w:t>
      </w:r>
    </w:p>
    <w:p w14:paraId="1E3D069B" w14:textId="77777777" w:rsidR="00D036A9" w:rsidRDefault="00D036A9" w:rsidP="00DA4C04">
      <w:pPr>
        <w:rPr>
          <w:rFonts w:asciiTheme="majorHAnsi" w:eastAsia="Times New Roman" w:hAnsiTheme="majorHAnsi" w:cs="Times New Roman"/>
          <w:lang w:eastAsia="en-GB"/>
        </w:rPr>
      </w:pPr>
    </w:p>
    <w:p w14:paraId="619149F6" w14:textId="5D51930A" w:rsidR="00F921A5" w:rsidRDefault="00C92DC1" w:rsidP="00AF21C6">
      <w:pPr>
        <w:outlineLvl w:val="0"/>
        <w:rPr>
          <w:rFonts w:eastAsia="Times New Roman" w:cs="Times New Roman"/>
          <w:b/>
          <w:sz w:val="32"/>
          <w:szCs w:val="32"/>
          <w:lang w:eastAsia="en-GB"/>
        </w:rPr>
      </w:pPr>
      <w:r>
        <w:rPr>
          <w:rFonts w:eastAsia="Times New Roman" w:cs="Times New Roman"/>
          <w:b/>
          <w:sz w:val="32"/>
          <w:szCs w:val="32"/>
          <w:lang w:eastAsia="en-GB"/>
        </w:rPr>
        <w:t xml:space="preserve">Function of </w:t>
      </w:r>
      <w:proofErr w:type="spellStart"/>
      <w:r>
        <w:rPr>
          <w:rFonts w:eastAsia="Times New Roman" w:cs="Times New Roman"/>
          <w:b/>
          <w:sz w:val="32"/>
          <w:szCs w:val="32"/>
          <w:lang w:eastAsia="en-GB"/>
        </w:rPr>
        <w:t>Rvs</w:t>
      </w:r>
      <w:proofErr w:type="spellEnd"/>
      <w:r w:rsidR="00D036A9" w:rsidRPr="00625637">
        <w:rPr>
          <w:rFonts w:eastAsia="Times New Roman" w:cs="Times New Roman"/>
          <w:b/>
          <w:sz w:val="32"/>
          <w:szCs w:val="32"/>
          <w:lang w:eastAsia="en-GB"/>
        </w:rPr>
        <w:t>:</w:t>
      </w:r>
    </w:p>
    <w:p w14:paraId="13B4C910" w14:textId="6BF1F829" w:rsidR="00D036A9" w:rsidRDefault="00F921A5" w:rsidP="002553C0">
      <w:pPr>
        <w:ind w:right="-619"/>
        <w:rPr>
          <w:rFonts w:asciiTheme="majorHAnsi" w:eastAsia="Times New Roman" w:hAnsiTheme="majorHAnsi" w:cs="Times New Roman"/>
          <w:lang w:eastAsia="en-GB"/>
        </w:rPr>
        <w:pPrChange w:id="120" w:author="Microsoft Office User" w:date="2018-08-15T15:31:00Z">
          <w:pPr/>
        </w:pPrChange>
      </w:pPr>
      <w:r w:rsidRPr="00F921A5">
        <w:rPr>
          <w:rFonts w:asciiTheme="majorHAnsi" w:eastAsia="Times New Roman" w:hAnsiTheme="majorHAnsi" w:cs="Times New Roman"/>
          <w:lang w:eastAsia="en-GB"/>
        </w:rPr>
        <w:t>While</w:t>
      </w:r>
      <w:r>
        <w:rPr>
          <w:rFonts w:asciiTheme="majorHAnsi" w:eastAsia="Times New Roman" w:hAnsiTheme="majorHAnsi" w:cs="Times New Roman"/>
          <w:lang w:eastAsia="en-GB"/>
        </w:rPr>
        <w:t xml:space="preserve"> work </w:t>
      </w:r>
      <w:del w:id="121" w:author="Marko" w:date="2018-08-14T13:14:00Z">
        <w:r w:rsidRPr="00F96ED8" w:rsidDel="005B5912">
          <w:rPr>
            <w:rFonts w:asciiTheme="majorHAnsi" w:eastAsia="Times New Roman" w:hAnsiTheme="majorHAnsi" w:cs="Times New Roman"/>
            <w:color w:val="4472C4" w:themeColor="accent1"/>
            <w:lang w:eastAsia="en-GB"/>
            <w:rPrChange w:id="122" w:author="Microsoft Office User" w:date="2018-08-15T13:27:00Z">
              <w:rPr>
                <w:rFonts w:asciiTheme="majorHAnsi" w:eastAsia="Times New Roman" w:hAnsiTheme="majorHAnsi" w:cs="Times New Roman"/>
                <w:lang w:eastAsia="en-GB"/>
              </w:rPr>
            </w:rPrChange>
          </w:rPr>
          <w:delText xml:space="preserve">on membrane scission </w:delText>
        </w:r>
      </w:del>
      <w:r>
        <w:rPr>
          <w:rFonts w:asciiTheme="majorHAnsi" w:eastAsia="Times New Roman" w:hAnsiTheme="majorHAnsi" w:cs="Times New Roman"/>
          <w:lang w:eastAsia="en-GB"/>
        </w:rPr>
        <w:t xml:space="preserve">in mammalian cells has converged on the idea that </w:t>
      </w:r>
      <w:ins w:id="123" w:author="Marko" w:date="2018-08-14T13:15:00Z">
        <w:r w:rsidR="005B5912">
          <w:rPr>
            <w:rFonts w:asciiTheme="majorHAnsi" w:eastAsia="Times New Roman" w:hAnsiTheme="majorHAnsi" w:cs="Times New Roman"/>
            <w:lang w:eastAsia="en-GB"/>
          </w:rPr>
          <w:t>membrane scission</w:t>
        </w:r>
      </w:ins>
      <w:del w:id="124" w:author="Marko" w:date="2018-08-14T13:15:00Z">
        <w:r w:rsidDel="005B5912">
          <w:rPr>
            <w:rFonts w:asciiTheme="majorHAnsi" w:eastAsia="Times New Roman" w:hAnsiTheme="majorHAnsi" w:cs="Times New Roman"/>
            <w:lang w:eastAsia="en-GB"/>
          </w:rPr>
          <w:delText>it</w:delText>
        </w:r>
      </w:del>
      <w:r>
        <w:rPr>
          <w:rFonts w:asciiTheme="majorHAnsi" w:eastAsia="Times New Roman" w:hAnsiTheme="majorHAnsi" w:cs="Times New Roman"/>
          <w:lang w:eastAsia="en-GB"/>
        </w:rPr>
        <w:t xml:space="preserve"> is caused by </w:t>
      </w:r>
      <w:commentRangeStart w:id="125"/>
      <w:r>
        <w:rPr>
          <w:rFonts w:asciiTheme="majorHAnsi" w:eastAsia="Times New Roman" w:hAnsiTheme="majorHAnsi" w:cs="Times New Roman"/>
          <w:lang w:eastAsia="en-GB"/>
        </w:rPr>
        <w:t>dynamin interaction with BAR domains</w:t>
      </w:r>
      <w:commentRangeEnd w:id="125"/>
      <w:r w:rsidR="00E075E0">
        <w:rPr>
          <w:rStyle w:val="CommentReference"/>
        </w:rPr>
        <w:commentReference w:id="125"/>
      </w:r>
      <w:r>
        <w:rPr>
          <w:rFonts w:asciiTheme="majorHAnsi" w:eastAsia="Times New Roman" w:hAnsiTheme="majorHAnsi" w:cs="Times New Roman"/>
          <w:lang w:eastAsia="en-GB"/>
        </w:rPr>
        <w:t xml:space="preserve">, in yeast </w:t>
      </w:r>
      <w:r w:rsidR="00C96571">
        <w:rPr>
          <w:rFonts w:asciiTheme="majorHAnsi" w:eastAsia="Times New Roman" w:hAnsiTheme="majorHAnsi" w:cs="Times New Roman"/>
          <w:lang w:eastAsia="en-GB"/>
        </w:rPr>
        <w:t xml:space="preserve">what causes the final shape-transition from tubes to vesicles is not determined. </w:t>
      </w:r>
      <w:r w:rsidR="008D3847">
        <w:rPr>
          <w:rFonts w:asciiTheme="majorHAnsi" w:eastAsia="Times New Roman" w:hAnsiTheme="majorHAnsi" w:cs="Times New Roman"/>
          <w:lang w:eastAsia="en-GB"/>
        </w:rPr>
        <w:t xml:space="preserve">Several membrane scission mechanisms for yeast endocytosis have been proposed in the last years, in the absence of conclusive </w:t>
      </w:r>
      <w:r w:rsidR="005944E6">
        <w:rPr>
          <w:rFonts w:asciiTheme="majorHAnsi" w:eastAsia="Times New Roman" w:hAnsiTheme="majorHAnsi" w:cs="Times New Roman"/>
          <w:lang w:eastAsia="en-GB"/>
        </w:rPr>
        <w:t xml:space="preserve">mechanistic </w:t>
      </w:r>
      <w:r w:rsidR="008D3847">
        <w:rPr>
          <w:rFonts w:asciiTheme="majorHAnsi" w:eastAsia="Times New Roman" w:hAnsiTheme="majorHAnsi" w:cs="Times New Roman"/>
          <w:lang w:eastAsia="en-GB"/>
        </w:rPr>
        <w:t>evidence.</w:t>
      </w:r>
      <w:r w:rsidR="00007F84">
        <w:rPr>
          <w:rFonts w:asciiTheme="majorHAnsi" w:eastAsia="Times New Roman" w:hAnsiTheme="majorHAnsi" w:cs="Times New Roman"/>
          <w:lang w:eastAsia="en-GB"/>
        </w:rPr>
        <w:t xml:space="preserve"> W</w:t>
      </w:r>
      <w:r w:rsidR="009A68BB">
        <w:rPr>
          <w:rFonts w:asciiTheme="majorHAnsi" w:eastAsia="Times New Roman" w:hAnsiTheme="majorHAnsi" w:cs="Times New Roman"/>
          <w:lang w:eastAsia="en-GB"/>
        </w:rPr>
        <w:t xml:space="preserve">e know that </w:t>
      </w:r>
      <w:proofErr w:type="spellStart"/>
      <w:r w:rsidR="00160CC7">
        <w:rPr>
          <w:rFonts w:asciiTheme="majorHAnsi" w:eastAsia="Times New Roman" w:hAnsiTheme="majorHAnsi" w:cs="Times New Roman"/>
          <w:lang w:eastAsia="en-GB"/>
        </w:rPr>
        <w:t>Rvs</w:t>
      </w:r>
      <w:proofErr w:type="spellEnd"/>
      <w:r w:rsidR="00160CC7">
        <w:rPr>
          <w:rFonts w:asciiTheme="majorHAnsi" w:eastAsia="Times New Roman" w:hAnsiTheme="majorHAnsi" w:cs="Times New Roman"/>
          <w:lang w:eastAsia="en-GB"/>
        </w:rPr>
        <w:t xml:space="preserve"> play</w:t>
      </w:r>
      <w:r w:rsidR="00DE2203">
        <w:rPr>
          <w:rFonts w:asciiTheme="majorHAnsi" w:eastAsia="Times New Roman" w:hAnsiTheme="majorHAnsi" w:cs="Times New Roman"/>
          <w:lang w:eastAsia="en-GB"/>
        </w:rPr>
        <w:t>s</w:t>
      </w:r>
      <w:r w:rsidR="00007F84">
        <w:rPr>
          <w:rFonts w:asciiTheme="majorHAnsi" w:eastAsia="Times New Roman" w:hAnsiTheme="majorHAnsi" w:cs="Times New Roman"/>
          <w:lang w:eastAsia="en-GB"/>
        </w:rPr>
        <w:t xml:space="preserve"> a major</w:t>
      </w:r>
      <w:r w:rsidR="00160CC7">
        <w:rPr>
          <w:rFonts w:asciiTheme="majorHAnsi" w:eastAsia="Times New Roman" w:hAnsiTheme="majorHAnsi" w:cs="Times New Roman"/>
          <w:lang w:eastAsia="en-GB"/>
        </w:rPr>
        <w:t xml:space="preserve"> role in </w:t>
      </w:r>
      <w:r w:rsidR="00995159">
        <w:rPr>
          <w:rFonts w:asciiTheme="majorHAnsi" w:eastAsia="Times New Roman" w:hAnsiTheme="majorHAnsi" w:cs="Times New Roman"/>
          <w:lang w:eastAsia="en-GB"/>
        </w:rPr>
        <w:t>determining</w:t>
      </w:r>
      <w:r w:rsidR="00160CC7">
        <w:rPr>
          <w:rFonts w:asciiTheme="majorHAnsi" w:eastAsia="Times New Roman" w:hAnsiTheme="majorHAnsi" w:cs="Times New Roman"/>
          <w:lang w:eastAsia="en-GB"/>
        </w:rPr>
        <w:t xml:space="preserve"> the efficiency of membrane scission,</w:t>
      </w:r>
      <w:r w:rsidR="00007F84">
        <w:rPr>
          <w:rFonts w:asciiTheme="majorHAnsi" w:eastAsia="Times New Roman" w:hAnsiTheme="majorHAnsi" w:cs="Times New Roman"/>
          <w:lang w:eastAsia="en-GB"/>
        </w:rPr>
        <w:t xml:space="preserve"> and that in its absence membrane invaginations are shorter than in WT.</w:t>
      </w:r>
      <w:r w:rsidR="00160CC7">
        <w:rPr>
          <w:rFonts w:asciiTheme="majorHAnsi" w:eastAsia="Times New Roman" w:hAnsiTheme="majorHAnsi" w:cs="Times New Roman"/>
          <w:lang w:eastAsia="en-GB"/>
        </w:rPr>
        <w:t xml:space="preserve"> I have </w:t>
      </w:r>
      <w:r w:rsidR="00007F84">
        <w:rPr>
          <w:rFonts w:asciiTheme="majorHAnsi" w:eastAsia="Times New Roman" w:hAnsiTheme="majorHAnsi" w:cs="Times New Roman"/>
          <w:lang w:eastAsia="en-GB"/>
        </w:rPr>
        <w:t xml:space="preserve">therefore </w:t>
      </w:r>
      <w:r w:rsidR="00160CC7">
        <w:rPr>
          <w:rFonts w:asciiTheme="majorHAnsi" w:eastAsia="Times New Roman" w:hAnsiTheme="majorHAnsi" w:cs="Times New Roman"/>
          <w:lang w:eastAsia="en-GB"/>
        </w:rPr>
        <w:t xml:space="preserve">focused of models </w:t>
      </w:r>
      <w:r w:rsidR="003540BF">
        <w:rPr>
          <w:rFonts w:asciiTheme="majorHAnsi" w:eastAsia="Times New Roman" w:hAnsiTheme="majorHAnsi" w:cs="Times New Roman"/>
          <w:lang w:eastAsia="en-GB"/>
        </w:rPr>
        <w:t xml:space="preserve">for membrane scission </w:t>
      </w:r>
      <w:r w:rsidR="00160CC7">
        <w:rPr>
          <w:rFonts w:asciiTheme="majorHAnsi" w:eastAsia="Times New Roman" w:hAnsiTheme="majorHAnsi" w:cs="Times New Roman"/>
          <w:lang w:eastAsia="en-GB"/>
        </w:rPr>
        <w:t xml:space="preserve">that assign a central role </w:t>
      </w:r>
      <w:r w:rsidR="00CA5E48">
        <w:rPr>
          <w:rFonts w:asciiTheme="majorHAnsi" w:eastAsia="Times New Roman" w:hAnsiTheme="majorHAnsi" w:cs="Times New Roman"/>
          <w:lang w:eastAsia="en-GB"/>
        </w:rPr>
        <w:t>to</w:t>
      </w:r>
      <w:r w:rsidR="00160CC7">
        <w:rPr>
          <w:rFonts w:asciiTheme="majorHAnsi" w:eastAsia="Times New Roman" w:hAnsiTheme="majorHAnsi" w:cs="Times New Roman"/>
          <w:lang w:eastAsia="en-GB"/>
        </w:rPr>
        <w:t xml:space="preserve"> BAR domain proteins</w:t>
      </w:r>
      <w:r w:rsidR="003540BF">
        <w:rPr>
          <w:rFonts w:asciiTheme="majorHAnsi" w:eastAsia="Times New Roman" w:hAnsiTheme="majorHAnsi" w:cs="Times New Roman"/>
          <w:lang w:eastAsia="en-GB"/>
        </w:rPr>
        <w:t>.</w:t>
      </w:r>
      <w:r w:rsidR="00981983">
        <w:rPr>
          <w:rFonts w:asciiTheme="majorHAnsi" w:eastAsia="Times New Roman" w:hAnsiTheme="majorHAnsi" w:cs="Times New Roman"/>
          <w:lang w:eastAsia="en-GB"/>
        </w:rPr>
        <w:t xml:space="preserve"> In the following pages, I discuss their propositions, describe experiments that have tested these mechanism</w:t>
      </w:r>
      <w:r w:rsidR="003F6618">
        <w:rPr>
          <w:rFonts w:asciiTheme="majorHAnsi" w:eastAsia="Times New Roman" w:hAnsiTheme="majorHAnsi" w:cs="Times New Roman"/>
          <w:lang w:eastAsia="en-GB"/>
        </w:rPr>
        <w:t>s</w:t>
      </w:r>
      <w:r w:rsidR="00981983">
        <w:rPr>
          <w:rFonts w:asciiTheme="majorHAnsi" w:eastAsia="Times New Roman" w:hAnsiTheme="majorHAnsi" w:cs="Times New Roman"/>
          <w:lang w:eastAsia="en-GB"/>
        </w:rPr>
        <w:t xml:space="preserve">, and the conclusions they propose. </w:t>
      </w:r>
    </w:p>
    <w:p w14:paraId="79F639B5" w14:textId="77777777" w:rsidR="008D3847" w:rsidRDefault="008D3847" w:rsidP="00980DE0">
      <w:pPr>
        <w:rPr>
          <w:rFonts w:asciiTheme="majorHAnsi" w:eastAsia="Times New Roman" w:hAnsiTheme="majorHAnsi" w:cs="Times New Roman"/>
          <w:lang w:eastAsia="en-GB"/>
        </w:rPr>
      </w:pPr>
    </w:p>
    <w:p w14:paraId="5A8356DC" w14:textId="7A7CC67B" w:rsidR="00BC5EF0" w:rsidRPr="00625637" w:rsidRDefault="00074D1F" w:rsidP="00AF21C6">
      <w:pPr>
        <w:outlineLvl w:val="0"/>
        <w:rPr>
          <w:rFonts w:asciiTheme="majorHAnsi" w:eastAsia="Times New Roman" w:hAnsiTheme="majorHAnsi" w:cs="Times New Roman"/>
          <w:b/>
          <w:sz w:val="28"/>
          <w:szCs w:val="28"/>
          <w:lang w:eastAsia="en-GB"/>
        </w:rPr>
      </w:pPr>
      <w:commentRangeStart w:id="126"/>
      <w:proofErr w:type="spellStart"/>
      <w:r>
        <w:rPr>
          <w:rFonts w:asciiTheme="majorHAnsi" w:eastAsia="Times New Roman" w:hAnsiTheme="majorHAnsi" w:cs="Times New Roman"/>
          <w:b/>
          <w:sz w:val="28"/>
          <w:szCs w:val="28"/>
          <w:lang w:eastAsia="en-GB"/>
        </w:rPr>
        <w:t>Rvs</w:t>
      </w:r>
      <w:proofErr w:type="spellEnd"/>
      <w:r>
        <w:rPr>
          <w:rFonts w:asciiTheme="majorHAnsi" w:eastAsia="Times New Roman" w:hAnsiTheme="majorHAnsi" w:cs="Times New Roman"/>
          <w:b/>
          <w:sz w:val="28"/>
          <w:szCs w:val="28"/>
          <w:lang w:eastAsia="en-GB"/>
        </w:rPr>
        <w:t xml:space="preserve"> as </w:t>
      </w:r>
      <w:del w:id="127" w:author="Marko" w:date="2018-08-14T18:53:00Z">
        <w:r w:rsidDel="0008710D">
          <w:rPr>
            <w:rFonts w:asciiTheme="majorHAnsi" w:eastAsia="Times New Roman" w:hAnsiTheme="majorHAnsi" w:cs="Times New Roman"/>
            <w:b/>
            <w:sz w:val="28"/>
            <w:szCs w:val="28"/>
            <w:lang w:eastAsia="en-GB"/>
          </w:rPr>
          <w:delText xml:space="preserve">an </w:delText>
        </w:r>
      </w:del>
      <w:ins w:id="128" w:author="Marko" w:date="2018-08-14T18:53:00Z">
        <w:r w:rsidR="0008710D">
          <w:rPr>
            <w:rFonts w:asciiTheme="majorHAnsi" w:eastAsia="Times New Roman" w:hAnsiTheme="majorHAnsi" w:cs="Times New Roman"/>
            <w:b/>
            <w:sz w:val="28"/>
            <w:szCs w:val="28"/>
            <w:lang w:eastAsia="en-GB"/>
          </w:rPr>
          <w:t xml:space="preserve">a possible </w:t>
        </w:r>
      </w:ins>
      <w:r>
        <w:rPr>
          <w:rFonts w:asciiTheme="majorHAnsi" w:eastAsia="Times New Roman" w:hAnsiTheme="majorHAnsi" w:cs="Times New Roman"/>
          <w:b/>
          <w:sz w:val="28"/>
          <w:szCs w:val="28"/>
          <w:lang w:eastAsia="en-GB"/>
        </w:rPr>
        <w:t>interaction surface for dynamin</w:t>
      </w:r>
      <w:commentRangeEnd w:id="126"/>
      <w:r w:rsidR="0008710D">
        <w:rPr>
          <w:rStyle w:val="CommentReference"/>
        </w:rPr>
        <w:commentReference w:id="126"/>
      </w:r>
      <w:r w:rsidR="00431E34" w:rsidRPr="00625637">
        <w:rPr>
          <w:rFonts w:asciiTheme="majorHAnsi" w:eastAsia="Times New Roman" w:hAnsiTheme="majorHAnsi" w:cs="Times New Roman"/>
          <w:b/>
          <w:sz w:val="28"/>
          <w:szCs w:val="28"/>
          <w:lang w:eastAsia="en-GB"/>
        </w:rPr>
        <w:t xml:space="preserve"> </w:t>
      </w:r>
    </w:p>
    <w:p w14:paraId="26C3C79D" w14:textId="38F8DF01" w:rsidR="005C7B47" w:rsidRDefault="00207639" w:rsidP="002553C0">
      <w:pPr>
        <w:widowControl w:val="0"/>
        <w:autoSpaceDE w:val="0"/>
        <w:autoSpaceDN w:val="0"/>
        <w:adjustRightInd w:val="0"/>
        <w:ind w:right="-478"/>
        <w:rPr>
          <w:rFonts w:asciiTheme="majorHAnsi" w:hAnsiTheme="majorHAnsi" w:cs="Symbol"/>
          <w:color w:val="000000"/>
        </w:rPr>
        <w:pPrChange w:id="129" w:author="Microsoft Office User" w:date="2018-08-15T15:31:00Z">
          <w:pPr>
            <w:widowControl w:val="0"/>
            <w:autoSpaceDE w:val="0"/>
            <w:autoSpaceDN w:val="0"/>
            <w:adjustRightInd w:val="0"/>
          </w:pPr>
        </w:pPrChange>
      </w:pPr>
      <w:r w:rsidRPr="00207639">
        <w:rPr>
          <w:rFonts w:asciiTheme="majorHAnsi" w:hAnsiTheme="majorHAnsi" w:cs="Times"/>
          <w:color w:val="000000"/>
        </w:rPr>
        <w:t xml:space="preserve">Yeast dynamin is the obvious </w:t>
      </w:r>
      <w:del w:id="130" w:author="Marko" w:date="2018-08-14T18:29:00Z">
        <w:r w:rsidRPr="00207639" w:rsidDel="003457CA">
          <w:rPr>
            <w:rFonts w:asciiTheme="majorHAnsi" w:hAnsiTheme="majorHAnsi" w:cs="Times"/>
            <w:color w:val="000000"/>
          </w:rPr>
          <w:delText>sol</w:delText>
        </w:r>
        <w:r w:rsidR="00B95F5B" w:rsidDel="003457CA">
          <w:rPr>
            <w:rFonts w:asciiTheme="majorHAnsi" w:hAnsiTheme="majorHAnsi" w:cs="Times"/>
            <w:color w:val="000000"/>
          </w:rPr>
          <w:delText xml:space="preserve">ution </w:delText>
        </w:r>
      </w:del>
      <w:ins w:id="131" w:author="Marko" w:date="2018-08-14T18:29:00Z">
        <w:r w:rsidR="003457CA">
          <w:rPr>
            <w:rFonts w:asciiTheme="majorHAnsi" w:hAnsiTheme="majorHAnsi" w:cs="Times"/>
            <w:color w:val="000000"/>
          </w:rPr>
          <w:t xml:space="preserve">candidate </w:t>
        </w:r>
      </w:ins>
      <w:r w:rsidR="00B95F5B">
        <w:rPr>
          <w:rFonts w:asciiTheme="majorHAnsi" w:hAnsiTheme="majorHAnsi" w:cs="Times"/>
          <w:color w:val="000000"/>
        </w:rPr>
        <w:t xml:space="preserve">to </w:t>
      </w:r>
      <w:ins w:id="132" w:author="Marko" w:date="2018-08-14T18:29:00Z">
        <w:r w:rsidR="003457CA">
          <w:rPr>
            <w:rFonts w:asciiTheme="majorHAnsi" w:hAnsiTheme="majorHAnsi" w:cs="Times"/>
            <w:color w:val="000000"/>
          </w:rPr>
          <w:t xml:space="preserve">mediate </w:t>
        </w:r>
      </w:ins>
      <w:commentRangeStart w:id="133"/>
      <w:r w:rsidR="00B95F5B">
        <w:rPr>
          <w:rFonts w:asciiTheme="majorHAnsi" w:hAnsiTheme="majorHAnsi" w:cs="Times"/>
          <w:color w:val="000000"/>
        </w:rPr>
        <w:t>membrane scission</w:t>
      </w:r>
      <w:commentRangeEnd w:id="133"/>
      <w:r w:rsidR="00217F84">
        <w:rPr>
          <w:rStyle w:val="CommentReference"/>
        </w:rPr>
        <w:commentReference w:id="133"/>
      </w:r>
      <w:r w:rsidR="00B95F5B">
        <w:rPr>
          <w:rFonts w:asciiTheme="majorHAnsi" w:hAnsiTheme="majorHAnsi" w:cs="Times"/>
          <w:color w:val="000000"/>
        </w:rPr>
        <w:t>. N</w:t>
      </w:r>
      <w:r w:rsidR="001207FD">
        <w:rPr>
          <w:rFonts w:asciiTheme="majorHAnsi" w:hAnsiTheme="majorHAnsi" w:cs="Times"/>
          <w:color w:val="000000"/>
        </w:rPr>
        <w:t>one of the three dynamin-</w:t>
      </w:r>
      <w:r w:rsidRPr="00207639">
        <w:rPr>
          <w:rFonts w:asciiTheme="majorHAnsi" w:hAnsiTheme="majorHAnsi" w:cs="Times"/>
          <w:color w:val="000000"/>
        </w:rPr>
        <w:t>like</w:t>
      </w:r>
      <w:r w:rsidR="001207FD">
        <w:rPr>
          <w:rFonts w:asciiTheme="majorHAnsi" w:hAnsiTheme="majorHAnsi" w:cs="Times"/>
          <w:color w:val="000000"/>
        </w:rPr>
        <w:t xml:space="preserve"> yeast</w:t>
      </w:r>
      <w:r w:rsidRPr="00207639">
        <w:rPr>
          <w:rFonts w:asciiTheme="majorHAnsi" w:hAnsiTheme="majorHAnsi" w:cs="Times"/>
          <w:color w:val="000000"/>
        </w:rPr>
        <w:t xml:space="preserve"> proteins has a proline-rich d</w:t>
      </w:r>
      <w:r w:rsidR="00F67985">
        <w:rPr>
          <w:rFonts w:asciiTheme="majorHAnsi" w:hAnsiTheme="majorHAnsi" w:cs="Times"/>
          <w:color w:val="000000"/>
        </w:rPr>
        <w:t>omain</w:t>
      </w:r>
      <w:r w:rsidR="00755A9D">
        <w:rPr>
          <w:rFonts w:asciiTheme="majorHAnsi" w:hAnsiTheme="majorHAnsi" w:cs="Times"/>
          <w:color w:val="000000"/>
        </w:rPr>
        <w:t xml:space="preserve"> that are known to bind BAR domains</w:t>
      </w:r>
      <w:r w:rsidR="00F67985">
        <w:rPr>
          <w:rFonts w:asciiTheme="majorHAnsi" w:hAnsiTheme="majorHAnsi" w:cs="Times"/>
          <w:color w:val="000000"/>
        </w:rPr>
        <w:t xml:space="preserve">, </w:t>
      </w:r>
      <w:r w:rsidR="00B95F5B">
        <w:rPr>
          <w:rFonts w:asciiTheme="majorHAnsi" w:hAnsiTheme="majorHAnsi" w:cs="Times"/>
          <w:color w:val="000000"/>
        </w:rPr>
        <w:t xml:space="preserve">but </w:t>
      </w:r>
      <w:r w:rsidR="00F67985">
        <w:rPr>
          <w:rFonts w:asciiTheme="majorHAnsi" w:hAnsiTheme="majorHAnsi" w:cs="Times"/>
          <w:color w:val="000000"/>
        </w:rPr>
        <w:t>one of them</w:t>
      </w:r>
      <w:r w:rsidR="003D1827">
        <w:rPr>
          <w:rFonts w:asciiTheme="majorHAnsi" w:hAnsiTheme="majorHAnsi" w:cs="Times"/>
          <w:color w:val="000000"/>
        </w:rPr>
        <w:t>-</w:t>
      </w:r>
      <w:r w:rsidR="001F4AA1">
        <w:rPr>
          <w:rFonts w:asciiTheme="majorHAnsi" w:hAnsiTheme="majorHAnsi" w:cs="Times"/>
          <w:color w:val="000000"/>
        </w:rPr>
        <w:t xml:space="preserve"> Vps1 has been suggested</w:t>
      </w:r>
      <w:r w:rsidRPr="00207639">
        <w:rPr>
          <w:rFonts w:asciiTheme="majorHAnsi" w:hAnsiTheme="majorHAnsi" w:cs="Times"/>
          <w:color w:val="000000"/>
        </w:rPr>
        <w:t xml:space="preserve"> </w:t>
      </w:r>
      <w:r w:rsidR="005259A8">
        <w:rPr>
          <w:rFonts w:asciiTheme="majorHAnsi" w:hAnsiTheme="majorHAnsi" w:cs="Times"/>
          <w:color w:val="000000"/>
        </w:rPr>
        <w:t xml:space="preserve">to </w:t>
      </w:r>
      <w:commentRangeStart w:id="134"/>
      <w:r w:rsidR="005259A8">
        <w:rPr>
          <w:rFonts w:asciiTheme="majorHAnsi" w:hAnsiTheme="majorHAnsi" w:cs="Times"/>
          <w:color w:val="000000"/>
        </w:rPr>
        <w:t>function like the mammalian homologue</w:t>
      </w:r>
      <w:r w:rsidR="00C952A8">
        <w:rPr>
          <w:rFonts w:asciiTheme="majorHAnsi" w:hAnsiTheme="majorHAnsi" w:cs="Times"/>
          <w:color w:val="000000"/>
        </w:rPr>
        <w:t xml:space="preserve"> </w:t>
      </w:r>
      <w:commentRangeEnd w:id="134"/>
      <w:r w:rsidR="00446D5A">
        <w:rPr>
          <w:rStyle w:val="CommentReference"/>
        </w:rPr>
        <w:commentReference w:id="134"/>
      </w:r>
      <w:r w:rsidR="004100F2">
        <w:rPr>
          <w:rFonts w:asciiTheme="majorHAnsi" w:hAnsiTheme="majorHAnsi" w:cs="Times"/>
          <w:color w:val="000000"/>
        </w:rPr>
        <w:fldChar w:fldCharType="begin" w:fldLock="1"/>
      </w:r>
      <w:r w:rsidR="000E59E3">
        <w:rPr>
          <w:rFonts w:asciiTheme="majorHAnsi" w:hAnsiTheme="majorHAnsi" w:cs="Times"/>
          <w:color w:val="000000"/>
        </w:rPr>
        <w:instrText>ADDIN CSL_CITATION {"citationItems":[{"id":"ITEM-1","itemData":{"DOI":"10.1242/jcs.070508","ISSN":"0021-9533, 1477-9137","abstract":"Dynamins are a conserved family of proteins involved in membrane fusion and fission. Although mammalian dynamins are known to be involved in several membrane-trafficking events, the role of dynamin-1 in endocytosis is the best-characterised role of this protein family. Despite many similarities between endocytosis in yeast and mammalian cells, a comparable role for dynamins in yeast has not previously been demonstrated. The reported lack of involvement of dynamins in yeast endocytosis has raised questions over the general applicability of the current yeast model of endocytosis, and has also precluded studies using well-developed methods in yeast, to further our understanding of the mechanism of dynamin function during endocytosis. Here, we investigate the yeast dynamin-like protein Vps1 and demonstrate a transient burst of localisation to sites of endocytosis. Using live-cell imaging of endocytic reporters in strains lacking vps1, and also electron microscopy and biochemical approaches, we demonstrate a role for Vps1 in facilitating endocytic invagination. Vps1 mutants were generated, and analysis in several assays reveals a role for the C-terminal self-assembly domain in endocytosis but not in other membrane fission events with which Vps1 has previously been associated.","author":[{"dropping-particle":"","family":"Rooij","given":"Iwona I. Smaczynska-de","non-dropping-particle":"","parse-names":false,"suffix":""},{"dropping-particle":"","family":"Allwood","given":"Ellen G.","non-dropping-particle":"","parse-names":false,"suffix":""},{"dropping-particle":"","family":"Aghamohammadzadeh","given":"Soheil","non-dropping-particle":"","parse-names":false,"suffix":""},{"dropping-particle":"","family":"Hettema","given":"Ewald H.","non-dropping-particle":"","parse-names":false,"suffix":""},{"dropping-particle":"","family":"Goldberg","given":"Martin W.","non-dropping-particle":"","parse-names":false,"suffix":""},{"dropping-particle":"","family":"Ayscough","given":"Kathryn R.","non-dropping-particle":"","parse-names":false,"suffix":""}],"container-title":"Journal of Cell Science","id":"ITEM-1","issued":{"date-parts":[["2010","9"]]},"language":"en","page":"jcs.070508","title":"A role for the dynamin-like protein Vps1 during endocytosis in yeast","type":"article-journal"},"uris":["http://www.mendeley.com/documents/?uuid=11506a9a-893c-44e8-a0d1-f8f5259a7413"]},{"id":"ITEM-2","itemData":{"DOI":"10.1016/J.EJCB.2010.02.002","ISSN":"0171-9335","abstract":"Mammalian dynamin is responsible for scission of endocytic vesicles from the plasma membrane. A previous study showed that Vps1, a yeast dynamin-like protein, plays an important role in pheromone receptor internalization (Yu and Cai, 2004; J. Cell Sci. 117, 3839–3853). However, the details of how Vps1 acts in various phases of endocytosis including early internalization of the endocytic vesicle are poorly understood. To investigate the potential roles of Vps1 in both endocytic vesicle formation/maturation on the plasma membrane and endocytic vesicle internalization, time-lapse fluorescent images of GFP-tagged endocytic markers in live cells were analyzed using a particle tracking software. The loss of Vps1 leads to a robust increase in the lifespan of newly forming cortical endocytic vesicles carrying Las17-GFP, Ede1-GFP, Sla1-GFP, and Abp1-GFP, indicating that Vps1 is required for the proper assembly and maturation of endocytic vesicles. Particle track analysis revealed that Abp1-GFP vesicles in vps1 null cells moved a relatively short distance away from the cell membrane due to their non-directional movement. Furthermore, we found that the GTPase and the GED domains of Vps1 are required for the proper endocytic function of Vps1. Our tracking analysis data also revealed that the post-internalized vesicle motility en route to the vacuole was decreased significantly, perhaps due to severe disruption of the actin cables in Vps1 mutant cells.","author":[{"dropping-particle":"","family":"Nannapaneni","given":"Srikant","non-dropping-particle":"","parse-names":false,"suffix":""},{"dropping-particle":"","family":"Wang","given":"Daobing","non-dropping-particle":"","parse-names":false,"suffix":""},{"dropping-particle":"","family":"Jain","given":"Sandhya","non-dropping-particle":"","parse-names":false,"suffix":""},{"dropping-particle":"","family":"Schroeder","given":"Blake","non-dropping-particle":"","parse-names":false,"suffix":""},{"dropping-particle":"","family":"Highfill","given":"Chad","non-dropping-particle":"","parse-names":false,"suffix":""},{"dropping-particle":"","family":"Reustle","given":"Lindsay","non-dropping-particle":"","parse-names":false,"suffix":""},{"dropping-particle":"","family":"Pittsley","given":"Delilah","non-dropping-particle":"","parse-names":false,"suffix":""},{"dropping-particle":"","family":"Maysent","given":"Adam","non-dropping-particle":"","parse-names":false,"suffix":""},{"dropping-particle":"","family":"Moulder","given":"Shawn","non-dropping-particle":"","parse-names":false,"suffix":""},{"dropping-particle":"","family":"McDowell","given":"Ryan","non-dropping-particle":"","parse-names":false,"suffix":""},{"dropping-particle":"","family":"Kim","given":"Kyoungtae","non-dropping-particle":"","parse-names":false,"suffix":""}],"container-title":"European Journal of Cell Biology","id":"ITEM-2","issue":"7","issued":{"date-parts":[["2010","7","1"]]},"page":"499-508","publisher":"Urban &amp; Fischer","title":"The yeast dynamin-like protein Vps1:vps1 mutations perturb the internalization and the motility of endocytic vesicles and endosomes via disorganization of the actin cytoskeleton","type":"article-journal","volume":"89"},"uris":["http://www.mendeley.com/documents/?uuid=9703e1f4-8212-3c2e-9a0b-15441c752904"]}],"mendeley":{"formattedCitation":"&lt;sup&gt;21,22&lt;/sup&gt;","plainTextFormattedCitation":"21,22","previouslyFormattedCitation":"&lt;sup&gt;21,22&lt;/sup&gt;"},"properties":{"noteIndex":0},"schema":"https://github.com/citation-style-language/schema/raw/master/csl-citation.json"}</w:instrText>
      </w:r>
      <w:r w:rsidR="004100F2">
        <w:rPr>
          <w:rFonts w:asciiTheme="majorHAnsi" w:hAnsiTheme="majorHAnsi" w:cs="Times"/>
          <w:color w:val="000000"/>
        </w:rPr>
        <w:fldChar w:fldCharType="separate"/>
      </w:r>
      <w:r w:rsidR="00983C0D" w:rsidRPr="00983C0D">
        <w:rPr>
          <w:rFonts w:asciiTheme="majorHAnsi" w:hAnsiTheme="majorHAnsi" w:cs="Times"/>
          <w:noProof/>
          <w:color w:val="000000"/>
          <w:vertAlign w:val="superscript"/>
        </w:rPr>
        <w:t>21,22</w:t>
      </w:r>
      <w:r w:rsidR="004100F2">
        <w:rPr>
          <w:rFonts w:asciiTheme="majorHAnsi" w:hAnsiTheme="majorHAnsi" w:cs="Times"/>
          <w:color w:val="000000"/>
        </w:rPr>
        <w:fldChar w:fldCharType="end"/>
      </w:r>
      <w:r w:rsidRPr="00207639">
        <w:rPr>
          <w:rFonts w:asciiTheme="majorHAnsi" w:hAnsiTheme="majorHAnsi" w:cs="Times"/>
          <w:color w:val="000000"/>
        </w:rPr>
        <w:t xml:space="preserve">. </w:t>
      </w:r>
      <w:proofErr w:type="spellStart"/>
      <w:r w:rsidR="00265EF1">
        <w:rPr>
          <w:rFonts w:asciiTheme="majorHAnsi" w:hAnsiTheme="majorHAnsi" w:cs="Times"/>
          <w:color w:val="000000"/>
        </w:rPr>
        <w:t>Rooij</w:t>
      </w:r>
      <w:proofErr w:type="spellEnd"/>
      <w:r w:rsidR="00265EF1">
        <w:rPr>
          <w:rFonts w:asciiTheme="majorHAnsi" w:hAnsiTheme="majorHAnsi" w:cs="Times"/>
          <w:color w:val="000000"/>
        </w:rPr>
        <w:t xml:space="preserve"> et al., propose</w:t>
      </w:r>
      <w:r w:rsidR="004100F2">
        <w:rPr>
          <w:rFonts w:asciiTheme="majorHAnsi" w:hAnsiTheme="majorHAnsi" w:cs="Times"/>
          <w:color w:val="000000"/>
        </w:rPr>
        <w:t xml:space="preserve"> that Vps1 localizes to endocytic sites </w:t>
      </w:r>
      <w:r w:rsidR="001646B9">
        <w:rPr>
          <w:rFonts w:asciiTheme="majorHAnsi" w:hAnsiTheme="majorHAnsi" w:cs="Times"/>
          <w:color w:val="000000"/>
        </w:rPr>
        <w:t>at</w:t>
      </w:r>
      <w:r w:rsidR="004100F2">
        <w:rPr>
          <w:rFonts w:asciiTheme="majorHAnsi" w:hAnsiTheme="majorHAnsi" w:cs="Times"/>
          <w:color w:val="000000"/>
        </w:rPr>
        <w:t xml:space="preserve"> scission</w:t>
      </w:r>
      <w:r w:rsidR="00184F55">
        <w:rPr>
          <w:rFonts w:asciiTheme="majorHAnsi" w:hAnsiTheme="majorHAnsi" w:cs="Times"/>
          <w:color w:val="000000"/>
        </w:rPr>
        <w:t xml:space="preserve"> stage</w:t>
      </w:r>
      <w:r w:rsidR="004100F2">
        <w:rPr>
          <w:rFonts w:asciiTheme="majorHAnsi" w:hAnsiTheme="majorHAnsi" w:cs="Times"/>
          <w:color w:val="000000"/>
        </w:rPr>
        <w:t xml:space="preserve">, and </w:t>
      </w:r>
      <w:del w:id="135" w:author="Marko" w:date="2018-08-14T18:34:00Z">
        <w:r w:rsidR="00DD1E20" w:rsidDel="000434D8">
          <w:rPr>
            <w:rFonts w:asciiTheme="majorHAnsi" w:hAnsiTheme="majorHAnsi" w:cs="Times"/>
            <w:color w:val="000000"/>
          </w:rPr>
          <w:delText xml:space="preserve">see </w:delText>
        </w:r>
      </w:del>
      <w:ins w:id="136" w:author="Marko" w:date="2018-08-14T18:34:00Z">
        <w:r w:rsidR="000434D8">
          <w:rPr>
            <w:rFonts w:asciiTheme="majorHAnsi" w:hAnsiTheme="majorHAnsi" w:cs="Times"/>
            <w:color w:val="000000"/>
          </w:rPr>
          <w:t xml:space="preserve">report </w:t>
        </w:r>
      </w:ins>
      <w:r w:rsidR="004100F2">
        <w:rPr>
          <w:rFonts w:asciiTheme="majorHAnsi" w:hAnsiTheme="majorHAnsi" w:cs="Times"/>
          <w:color w:val="000000"/>
        </w:rPr>
        <w:t xml:space="preserve">that </w:t>
      </w:r>
      <w:r w:rsidR="00963324">
        <w:rPr>
          <w:rFonts w:asciiTheme="majorHAnsi" w:hAnsiTheme="majorHAnsi" w:cs="Times"/>
          <w:color w:val="000000"/>
        </w:rPr>
        <w:t>in</w:t>
      </w:r>
      <w:r w:rsidR="004100F2">
        <w:rPr>
          <w:rFonts w:asciiTheme="majorHAnsi" w:hAnsiTheme="majorHAnsi" w:cs="Times"/>
          <w:color w:val="000000"/>
        </w:rPr>
        <w:t xml:space="preserve"> </w:t>
      </w:r>
      <w:r w:rsidRPr="00207639">
        <w:rPr>
          <w:rFonts w:asciiTheme="majorHAnsi" w:hAnsiTheme="majorHAnsi" w:cs="Times"/>
          <w:i/>
          <w:iCs/>
          <w:color w:val="000000"/>
        </w:rPr>
        <w:t>vps1</w:t>
      </w:r>
      <w:r w:rsidRPr="00207639">
        <w:rPr>
          <w:rFonts w:asciiTheme="majorHAnsi" w:hAnsiTheme="majorHAnsi" w:cs="Symbol"/>
          <w:color w:val="000000"/>
        </w:rPr>
        <w:t>Δ</w:t>
      </w:r>
      <w:ins w:id="137" w:author="Marko" w:date="2018-08-14T18:34:00Z">
        <w:r w:rsidR="00711EBB">
          <w:rPr>
            <w:rFonts w:asciiTheme="majorHAnsi" w:hAnsiTheme="majorHAnsi" w:cs="Symbol"/>
            <w:color w:val="000000"/>
          </w:rPr>
          <w:t xml:space="preserve"> </w:t>
        </w:r>
      </w:ins>
      <w:r w:rsidRPr="00207639">
        <w:rPr>
          <w:rFonts w:asciiTheme="majorHAnsi" w:hAnsiTheme="majorHAnsi" w:cs="Times"/>
          <w:i/>
          <w:iCs/>
          <w:color w:val="000000"/>
        </w:rPr>
        <w:t>rvs167</w:t>
      </w:r>
      <w:r w:rsidRPr="00207639">
        <w:rPr>
          <w:rFonts w:asciiTheme="majorHAnsi" w:hAnsiTheme="majorHAnsi" w:cs="Symbol"/>
          <w:color w:val="000000"/>
        </w:rPr>
        <w:t xml:space="preserve">Δ </w:t>
      </w:r>
      <w:r w:rsidR="000D59D8">
        <w:rPr>
          <w:rFonts w:asciiTheme="majorHAnsi" w:hAnsiTheme="majorHAnsi" w:cs="Times"/>
          <w:color w:val="000000"/>
        </w:rPr>
        <w:t>cells, rate</w:t>
      </w:r>
      <w:del w:id="138" w:author="Marko" w:date="2018-08-14T18:34:00Z">
        <w:r w:rsidR="000D59D8" w:rsidDel="000434D8">
          <w:rPr>
            <w:rFonts w:asciiTheme="majorHAnsi" w:hAnsiTheme="majorHAnsi" w:cs="Times"/>
            <w:color w:val="000000"/>
          </w:rPr>
          <w:delText>s</w:delText>
        </w:r>
      </w:del>
      <w:r w:rsidR="000D59D8">
        <w:rPr>
          <w:rFonts w:asciiTheme="majorHAnsi" w:hAnsiTheme="majorHAnsi" w:cs="Times"/>
          <w:color w:val="000000"/>
        </w:rPr>
        <w:t xml:space="preserve"> of coat retraction after invagination increases. </w:t>
      </w:r>
      <w:r w:rsidR="00CA5F42">
        <w:rPr>
          <w:rFonts w:asciiTheme="majorHAnsi" w:hAnsiTheme="majorHAnsi" w:cs="Times"/>
          <w:color w:val="000000"/>
        </w:rPr>
        <w:t>C</w:t>
      </w:r>
      <w:r w:rsidR="00C24CDA">
        <w:rPr>
          <w:rFonts w:asciiTheme="majorHAnsi" w:hAnsiTheme="majorHAnsi" w:cs="Times"/>
          <w:color w:val="000000"/>
        </w:rPr>
        <w:t>oat</w:t>
      </w:r>
      <w:r w:rsidR="000D59D8">
        <w:rPr>
          <w:rFonts w:asciiTheme="majorHAnsi" w:hAnsiTheme="majorHAnsi" w:cs="Times"/>
          <w:color w:val="000000"/>
        </w:rPr>
        <w:t xml:space="preserve"> retraction after invagination</w:t>
      </w:r>
      <w:r w:rsidRPr="00207639">
        <w:rPr>
          <w:rFonts w:asciiTheme="majorHAnsi" w:hAnsiTheme="majorHAnsi" w:cs="Times"/>
          <w:color w:val="000000"/>
        </w:rPr>
        <w:t xml:space="preserve"> </w:t>
      </w:r>
      <w:r w:rsidR="00DD1E20">
        <w:rPr>
          <w:rFonts w:asciiTheme="majorHAnsi" w:hAnsiTheme="majorHAnsi" w:cs="Times"/>
          <w:color w:val="000000"/>
        </w:rPr>
        <w:t xml:space="preserve">is </w:t>
      </w:r>
      <w:r w:rsidRPr="00207639">
        <w:rPr>
          <w:rFonts w:asciiTheme="majorHAnsi" w:hAnsiTheme="majorHAnsi" w:cs="Times"/>
          <w:color w:val="000000"/>
        </w:rPr>
        <w:t xml:space="preserve">an indication of </w:t>
      </w:r>
      <w:r w:rsidR="00C06D69">
        <w:rPr>
          <w:rFonts w:asciiTheme="majorHAnsi" w:hAnsiTheme="majorHAnsi" w:cs="Times"/>
          <w:color w:val="000000"/>
        </w:rPr>
        <w:t xml:space="preserve">membrane </w:t>
      </w:r>
      <w:r w:rsidRPr="00207639">
        <w:rPr>
          <w:rFonts w:asciiTheme="majorHAnsi" w:hAnsiTheme="majorHAnsi" w:cs="Times"/>
          <w:color w:val="000000"/>
        </w:rPr>
        <w:t>scission failure</w:t>
      </w:r>
      <w:r w:rsidR="00DD1E20">
        <w:rPr>
          <w:rFonts w:asciiTheme="majorHAnsi" w:hAnsiTheme="majorHAnsi" w:cs="Times"/>
          <w:color w:val="000000"/>
        </w:rPr>
        <w:fldChar w:fldCharType="begin" w:fldLock="1"/>
      </w:r>
      <w:r w:rsidR="00DD1E20">
        <w:rPr>
          <w:rFonts w:asciiTheme="majorHAnsi" w:hAnsiTheme="majorHAnsi" w:cs="Times"/>
          <w:color w:val="000000"/>
        </w:rPr>
        <w:instrText>ADDIN CSL_CITATION {"citationItems":[{"id":"ITEM-1","itemData":{"DOI":"10.1016/j.cell.2005.09.024","ISSN":"00928674","author":[{"dropping-particle":"","family":"Kaksonen","given":"Marko","non-dropping-particle":"","parse-names":false,"suffix":""},{"dropping-particle":"","family":"Toret","given":"Christopher P.","non-dropping-particle":"","parse-names":false,"suffix":""},{"dropping-particle":"","family":"Drubin","given":"David G.","non-dropping-particle":"","parse-names":false,"suffix":""}],"container-title":"Cell","id":"ITEM-1","issue":"2","issued":{"date-parts":[["2005","10"]]},"page":"305-320","title":"A Modular Design for the Clathrin- and Actin-Mediated Endocytosis Machinery","type":"article-journal","volume":"123"},"uris":["http://www.mendeley.com/documents/?uuid=700df901-7031-4f22-b9fb-a894c052e88e"]}],"mendeley":{"formattedCitation":"&lt;sup&gt;2&lt;/sup&gt;","plainTextFormattedCitation":"2","previouslyFormattedCitation":"&lt;sup&gt;2&lt;/sup&gt;"},"properties":{"noteIndex":0},"schema":"https://github.com/citation-style-language/schema/raw/master/csl-citation.json"}</w:instrText>
      </w:r>
      <w:r w:rsidR="00DD1E20">
        <w:rPr>
          <w:rFonts w:asciiTheme="majorHAnsi" w:hAnsiTheme="majorHAnsi" w:cs="Times"/>
          <w:color w:val="000000"/>
        </w:rPr>
        <w:fldChar w:fldCharType="separate"/>
      </w:r>
      <w:r w:rsidR="00DD1E20" w:rsidRPr="00DD1E20">
        <w:rPr>
          <w:rFonts w:asciiTheme="majorHAnsi" w:hAnsiTheme="majorHAnsi" w:cs="Times"/>
          <w:noProof/>
          <w:color w:val="000000"/>
          <w:vertAlign w:val="superscript"/>
        </w:rPr>
        <w:t>2</w:t>
      </w:r>
      <w:r w:rsidR="00DD1E20">
        <w:rPr>
          <w:rFonts w:asciiTheme="majorHAnsi" w:hAnsiTheme="majorHAnsi" w:cs="Times"/>
          <w:color w:val="000000"/>
        </w:rPr>
        <w:fldChar w:fldCharType="end"/>
      </w:r>
      <w:r w:rsidRPr="00207639">
        <w:rPr>
          <w:rFonts w:asciiTheme="majorHAnsi" w:hAnsiTheme="majorHAnsi" w:cs="Times"/>
          <w:color w:val="000000"/>
        </w:rPr>
        <w:t xml:space="preserve">. </w:t>
      </w:r>
      <w:r w:rsidR="005958E4">
        <w:rPr>
          <w:rFonts w:asciiTheme="majorHAnsi" w:hAnsiTheme="majorHAnsi" w:cs="Times"/>
          <w:color w:val="000000"/>
        </w:rPr>
        <w:t xml:space="preserve">Vps1-GFP does not localize to endocytic sites in </w:t>
      </w:r>
      <w:proofErr w:type="spellStart"/>
      <w:r w:rsidR="005958E4">
        <w:rPr>
          <w:rFonts w:asciiTheme="majorHAnsi" w:hAnsiTheme="majorHAnsi" w:cs="Times"/>
          <w:color w:val="000000"/>
        </w:rPr>
        <w:t>Gadila</w:t>
      </w:r>
      <w:proofErr w:type="spellEnd"/>
      <w:r w:rsidR="005958E4">
        <w:rPr>
          <w:rFonts w:asciiTheme="majorHAnsi" w:hAnsiTheme="majorHAnsi" w:cs="Times"/>
          <w:color w:val="000000"/>
        </w:rPr>
        <w:t xml:space="preserve"> et at.,</w:t>
      </w:r>
      <w:r w:rsidR="005958E4">
        <w:rPr>
          <w:rFonts w:asciiTheme="majorHAnsi" w:hAnsiTheme="majorHAnsi" w:cs="Times"/>
          <w:color w:val="000000"/>
        </w:rPr>
        <w:fldChar w:fldCharType="begin" w:fldLock="1"/>
      </w:r>
      <w:r w:rsidR="000E59E3">
        <w:rPr>
          <w:rFonts w:asciiTheme="majorHAnsi" w:hAnsiTheme="majorHAnsi" w:cs="Times"/>
          <w:color w:val="000000"/>
        </w:rPr>
        <w:instrText>ADDIN CSL_CITATION {"citationItems":[{"id":"ITEM-1","itemData":{"DOI":"10.1016/J.EJCB.2017.02.004","ISSN":"0171-9335","abstract":"The yeast dynamin Vps1 acts cooperatively with many proteins at diverse cellular locations for endocytosis, protein sorting, and membrane fusion and fission. It has been proposed that Vps1 is functionally linked to clathrin heavy chain 1 (Chc1), but the question of how, where, and when they function together remains unknown. Here we report that Vps1 arrives at the Golgi after clathrin, and that loss of Vps1 leads to a shift in the cellular localization of clathrin to the late endosome and vacuole, not vice versa. Our two-hybrid-based approach provides evidence that full-length Vps1 and its truncated versions bind to the C-terminal region of the Chc1. Cells lacking both Vps1 and Chc1 displayed more severe defects in carboxypeptidase Y (CPY) sorting at the Golgi than those in Vps1-deficient cells. Further, these Vps1 fragments became dominant-negative for CPY sorting upon overexpression. These results suggest that Vps1 binds to Chc1 and functions together at the Golgi for efficient Golgi-to-endosome membrane trafficking. In addition, we found that Vps1, without the aid of clathrin, plays a role in controlling the number and turnover of late Golgi.","author":[{"dropping-particle":"","family":"Goud Gadila","given":"Shiva Kumar","non-dropping-particle":"","parse-names":false,"suffix":""},{"dropping-particle":"","family":"Williams","given":"Michelle","non-dropping-particle":"","parse-names":false,"suffix":""},{"dropping-particle":"","family":"Saimani","given":"Uma","non-dropping-particle":"","parse-names":false,"suffix":""},{"dropping-particle":"","family":"Delgado Cruz","given":"Mariel","non-dropping-particle":"","parse-names":false,"suffix":""},{"dropping-particle":"","family":"Makaraci","given":"Pelin","non-dropping-particle":"","parse-names":false,"suffix":""},{"dropping-particle":"","family":"Woodman","given":"Sara","non-dropping-particle":"","parse-names":false,"suffix":""},{"dropping-particle":"","family":"Short","given":"John C.W.","non-dropping-particle":"","parse-names":false,"suffix":""},{"dropping-particle":"","family":"McDermott","given":"Hyoeun","non-dropping-particle":"","parse-names":false,"suffix":""},{"dropping-particle":"","family":"Kim","given":"Kyoungtae","non-dropping-particle":"","parse-names":false,"suffix":""}],"container-title":"European Journal of Cell Biology","id":"ITEM-1","issue":"2","issued":{"date-parts":[["2017","3","1"]]},"page":"182-197","publisher":"Urban &amp; Fischer","title":"Yeast dynamin Vps1 associates with clathrin to facilitate vesicular trafficking and controls Golgi homeostasis","type":"article-journal","volume":"96"},"uris":["http://www.mendeley.com/documents/?uuid=a1346c88-aa79-378c-9b8b-d78995332172"]}],"mendeley":{"formattedCitation":"&lt;sup&gt;23&lt;/sup&gt;","plainTextFormattedCitation":"23","previouslyFormattedCitation":"&lt;sup&gt;23&lt;/sup&gt;"},"properties":{"noteIndex":0},"schema":"https://github.com/citation-style-language/schema/raw/master/csl-citation.json"}</w:instrText>
      </w:r>
      <w:r w:rsidR="005958E4">
        <w:rPr>
          <w:rFonts w:asciiTheme="majorHAnsi" w:hAnsiTheme="majorHAnsi" w:cs="Times"/>
          <w:color w:val="000000"/>
        </w:rPr>
        <w:fldChar w:fldCharType="separate"/>
      </w:r>
      <w:r w:rsidR="00983C0D" w:rsidRPr="00983C0D">
        <w:rPr>
          <w:rFonts w:asciiTheme="majorHAnsi" w:hAnsiTheme="majorHAnsi" w:cs="Times"/>
          <w:noProof/>
          <w:color w:val="000000"/>
          <w:vertAlign w:val="superscript"/>
        </w:rPr>
        <w:t>23</w:t>
      </w:r>
      <w:r w:rsidR="005958E4">
        <w:rPr>
          <w:rFonts w:asciiTheme="majorHAnsi" w:hAnsiTheme="majorHAnsi" w:cs="Times"/>
          <w:color w:val="000000"/>
        </w:rPr>
        <w:fldChar w:fldCharType="end"/>
      </w:r>
      <w:r w:rsidR="005958E4">
        <w:rPr>
          <w:rFonts w:asciiTheme="majorHAnsi" w:hAnsiTheme="majorHAnsi" w:cs="Times"/>
          <w:color w:val="000000"/>
        </w:rPr>
        <w:t xml:space="preserve">, but localizes to the </w:t>
      </w:r>
      <w:proofErr w:type="spellStart"/>
      <w:r w:rsidR="005958E4">
        <w:rPr>
          <w:rFonts w:asciiTheme="majorHAnsi" w:hAnsiTheme="majorHAnsi" w:cs="Times"/>
          <w:color w:val="000000"/>
        </w:rPr>
        <w:t>golgi</w:t>
      </w:r>
      <w:proofErr w:type="spellEnd"/>
      <w:r w:rsidR="005958E4">
        <w:rPr>
          <w:rFonts w:asciiTheme="majorHAnsi" w:hAnsiTheme="majorHAnsi" w:cs="Times"/>
          <w:color w:val="000000"/>
        </w:rPr>
        <w:t xml:space="preserve"> body and to vacuoles. </w:t>
      </w:r>
      <w:proofErr w:type="spellStart"/>
      <w:r w:rsidR="00A522A9">
        <w:rPr>
          <w:rFonts w:asciiTheme="majorHAnsi" w:hAnsiTheme="majorHAnsi" w:cs="Times"/>
          <w:color w:val="000000"/>
        </w:rPr>
        <w:t>Kishimoto</w:t>
      </w:r>
      <w:proofErr w:type="spellEnd"/>
      <w:r w:rsidR="00A522A9">
        <w:rPr>
          <w:rFonts w:asciiTheme="majorHAnsi" w:hAnsiTheme="majorHAnsi" w:cs="Times"/>
          <w:color w:val="000000"/>
        </w:rPr>
        <w:t xml:space="preserve"> et al</w:t>
      </w:r>
      <w:r w:rsidR="00DD1E20">
        <w:rPr>
          <w:rFonts w:asciiTheme="majorHAnsi" w:hAnsiTheme="majorHAnsi" w:cs="Times"/>
          <w:color w:val="000000"/>
        </w:rPr>
        <w:fldChar w:fldCharType="begin" w:fldLock="1"/>
      </w:r>
      <w:r w:rsidR="000E59E3">
        <w:rPr>
          <w:rFonts w:asciiTheme="majorHAnsi" w:hAnsiTheme="majorHAnsi" w:cs="Times"/>
          <w:color w:val="000000"/>
        </w:rPr>
        <w:instrText>ADDIN CSL_CITATION {"citationItems":[{"id":"ITEM-1","itemData":{"DOI":"10.1073/pnas.1113413108","ISSN":"0027-8424, 1091-6490","abstract":"During endocytic vesicle formation, distinct subdomains along the membrane invagination are specified by different proteins, which bend the membrane and drive scission. Bin-Amphiphysin-Rvs (BAR) and Fer-CIP4 homology-BAR (F-BAR) proteins can induce membrane curvature and have been suggested to facilitate membrane invagination and scission. Two F-BAR proteins, Syp1 and Bzz1, are found at budding yeast endocytic sites. Syp1 arrives early but departs from the endocytic site before formation of deep membrane invaginations and scission. Using genetic, spatiotemporal, and ultrastructural analyses, we demonstrate that Bzz1, the heterodimeric BAR domain protein Rvs161/167, actin polymerization, and the lipid phosphatase Sjl2 cooperate, each through a distinct mechanism, to induce membrane scission in yeast. Additionally, actin assembly and Rvs161/167 cooperate to drive formation of deep invaginations. Finally, we find that Bzz1, acting at the invagination base, stabilizes endocytic sites and functions with Rvs161/167, localized along the tubule, to achieve proper endocytic membrane geometry necessary for efficient scission. Together, our results reveal that dynamic interplay between a lipid phosphatase, actin assembly, and membrane-sculpting proteins leads to proper membrane shaping, tubule stabilization, and scission.","author":[{"dropping-particle":"","family":"Kishimoto","given":"Takuma","non-dropping-particle":"","parse-names":false,"suffix":""},{"dropping-particle":"","family":"Sun","given":"Yidi","non-dropping-particle":"","parse-names":false,"suffix":""},{"dropping-particle":"","family":"Buser","given":"Christopher","non-dropping-particle":"","parse-names":false,"suffix":""},{"dropping-particle":"","family":"Liu","given":"Jian","non-dropping-particle":"","parse-names":false,"suffix":""},{"dropping-particle":"","family":"Michelot","given":"Alphée","non-dropping-particle":"","parse-names":false,"suffix":""},{"dropping-particle":"","family":"Drubin","given":"David G.","non-dropping-particle":"","parse-names":false,"suffix":""}],"container-title":"Proceedings of the National Academy of Sciences","id":"ITEM-1","issue":"44","issued":{"date-parts":[["2011","11"]]},"language":"en","page":"E979-E988","title":"Determinants of endocytic membrane geometry, stability, and scission","type":"article-journal","volume":"108"},"uris":["http://www.mendeley.com/documents/?uuid=1d4da551-0940-4073-bef8-5c70449e054e"]}],"mendeley":{"formattedCitation":"&lt;sup&gt;24&lt;/sup&gt;","plainTextFormattedCitation":"24","previouslyFormattedCitation":"&lt;sup&gt;24&lt;/sup&gt;"},"properties":{"noteIndex":0},"schema":"https://github.com/citation-style-language/schema/raw/master/csl-citation.json"}</w:instrText>
      </w:r>
      <w:r w:rsidR="00DD1E20">
        <w:rPr>
          <w:rFonts w:asciiTheme="majorHAnsi" w:hAnsiTheme="majorHAnsi" w:cs="Times"/>
          <w:color w:val="000000"/>
        </w:rPr>
        <w:fldChar w:fldCharType="separate"/>
      </w:r>
      <w:r w:rsidR="00983C0D" w:rsidRPr="00983C0D">
        <w:rPr>
          <w:rFonts w:asciiTheme="majorHAnsi" w:hAnsiTheme="majorHAnsi" w:cs="Times"/>
          <w:noProof/>
          <w:color w:val="000000"/>
          <w:vertAlign w:val="superscript"/>
        </w:rPr>
        <w:t>24</w:t>
      </w:r>
      <w:r w:rsidR="00DD1E20">
        <w:rPr>
          <w:rFonts w:asciiTheme="majorHAnsi" w:hAnsiTheme="majorHAnsi" w:cs="Times"/>
          <w:color w:val="000000"/>
        </w:rPr>
        <w:fldChar w:fldCharType="end"/>
      </w:r>
      <w:r w:rsidR="00A522A9">
        <w:rPr>
          <w:rFonts w:asciiTheme="majorHAnsi" w:hAnsiTheme="majorHAnsi" w:cs="Times"/>
          <w:color w:val="000000"/>
        </w:rPr>
        <w:t>, do not find a co</w:t>
      </w:r>
      <w:r w:rsidR="00A75EC8">
        <w:rPr>
          <w:rFonts w:asciiTheme="majorHAnsi" w:hAnsiTheme="majorHAnsi" w:cs="Times"/>
          <w:color w:val="000000"/>
        </w:rPr>
        <w:t>-</w:t>
      </w:r>
      <w:r w:rsidR="00A522A9">
        <w:rPr>
          <w:rFonts w:asciiTheme="majorHAnsi" w:hAnsiTheme="majorHAnsi" w:cs="Times"/>
          <w:color w:val="000000"/>
        </w:rPr>
        <w:t>localization be</w:t>
      </w:r>
      <w:r w:rsidR="00A75EC8">
        <w:rPr>
          <w:rFonts w:asciiTheme="majorHAnsi" w:hAnsiTheme="majorHAnsi" w:cs="Times"/>
          <w:color w:val="000000"/>
        </w:rPr>
        <w:t>tween Vps1 and Abp1</w:t>
      </w:r>
      <w:r w:rsidR="00A522A9">
        <w:rPr>
          <w:rFonts w:asciiTheme="majorHAnsi" w:hAnsiTheme="majorHAnsi" w:cs="Times"/>
          <w:color w:val="000000"/>
        </w:rPr>
        <w:t xml:space="preserve">, and </w:t>
      </w:r>
      <w:r w:rsidR="00DD1E20">
        <w:rPr>
          <w:rFonts w:asciiTheme="majorHAnsi" w:hAnsiTheme="majorHAnsi" w:cs="Times"/>
          <w:color w:val="000000"/>
        </w:rPr>
        <w:t>find</w:t>
      </w:r>
      <w:r w:rsidR="00A522A9">
        <w:rPr>
          <w:rFonts w:asciiTheme="majorHAnsi" w:hAnsiTheme="majorHAnsi" w:cs="Times"/>
          <w:color w:val="000000"/>
        </w:rPr>
        <w:t xml:space="preserve"> that the </w:t>
      </w:r>
      <w:r w:rsidR="00A522A9" w:rsidRPr="00207639">
        <w:rPr>
          <w:rFonts w:asciiTheme="majorHAnsi" w:hAnsiTheme="majorHAnsi" w:cs="Times"/>
          <w:i/>
          <w:iCs/>
          <w:color w:val="000000"/>
        </w:rPr>
        <w:t>vps1</w:t>
      </w:r>
      <w:r w:rsidR="00A522A9" w:rsidRPr="00207639">
        <w:rPr>
          <w:rFonts w:asciiTheme="majorHAnsi" w:hAnsiTheme="majorHAnsi" w:cs="Symbol"/>
          <w:color w:val="000000"/>
        </w:rPr>
        <w:t xml:space="preserve">Δ </w:t>
      </w:r>
      <w:r w:rsidR="00A522A9" w:rsidRPr="00207639">
        <w:rPr>
          <w:rFonts w:asciiTheme="majorHAnsi" w:hAnsiTheme="majorHAnsi" w:cs="Times"/>
          <w:i/>
          <w:iCs/>
          <w:color w:val="000000"/>
        </w:rPr>
        <w:t>rvs167</w:t>
      </w:r>
      <w:r w:rsidR="00A522A9" w:rsidRPr="00207639">
        <w:rPr>
          <w:rFonts w:asciiTheme="majorHAnsi" w:hAnsiTheme="majorHAnsi" w:cs="Symbol"/>
          <w:color w:val="000000"/>
        </w:rPr>
        <w:t xml:space="preserve">Δ </w:t>
      </w:r>
      <w:r w:rsidR="00A522A9">
        <w:rPr>
          <w:rFonts w:asciiTheme="majorHAnsi" w:hAnsiTheme="majorHAnsi" w:cs="Symbol"/>
          <w:color w:val="000000"/>
        </w:rPr>
        <w:t xml:space="preserve"> </w:t>
      </w:r>
      <w:r w:rsidR="00302825">
        <w:rPr>
          <w:rFonts w:asciiTheme="majorHAnsi" w:hAnsiTheme="majorHAnsi" w:cs="Symbol"/>
          <w:color w:val="000000"/>
        </w:rPr>
        <w:t>cells do</w:t>
      </w:r>
      <w:r w:rsidR="00A522A9">
        <w:rPr>
          <w:rFonts w:asciiTheme="majorHAnsi" w:hAnsiTheme="majorHAnsi" w:cs="Symbol"/>
          <w:color w:val="000000"/>
        </w:rPr>
        <w:t xml:space="preserve"> </w:t>
      </w:r>
      <w:r w:rsidR="00302825">
        <w:rPr>
          <w:rFonts w:asciiTheme="majorHAnsi" w:hAnsiTheme="majorHAnsi" w:cs="Symbol"/>
          <w:color w:val="000000"/>
        </w:rPr>
        <w:t>not show increased coat</w:t>
      </w:r>
      <w:r w:rsidR="00A522A9">
        <w:rPr>
          <w:rFonts w:asciiTheme="majorHAnsi" w:hAnsiTheme="majorHAnsi" w:cs="Symbol"/>
          <w:color w:val="000000"/>
        </w:rPr>
        <w:t xml:space="preserve"> retraction rates. Vps1 tagged with GFP as well as </w:t>
      </w:r>
      <w:commentRangeStart w:id="139"/>
      <w:proofErr w:type="spellStart"/>
      <w:r w:rsidR="00A522A9">
        <w:rPr>
          <w:rFonts w:asciiTheme="majorHAnsi" w:hAnsiTheme="majorHAnsi" w:cs="Symbol"/>
          <w:color w:val="000000"/>
        </w:rPr>
        <w:t>superfolded</w:t>
      </w:r>
      <w:commentRangeEnd w:id="139"/>
      <w:proofErr w:type="spellEnd"/>
      <w:r w:rsidR="0089470A">
        <w:rPr>
          <w:rStyle w:val="CommentReference"/>
        </w:rPr>
        <w:commentReference w:id="139"/>
      </w:r>
      <w:r w:rsidR="00A522A9">
        <w:rPr>
          <w:rFonts w:asciiTheme="majorHAnsi" w:hAnsiTheme="majorHAnsi" w:cs="Symbol"/>
          <w:color w:val="000000"/>
        </w:rPr>
        <w:t xml:space="preserve"> GFP, and imaged by TIRF microscopy fails to co</w:t>
      </w:r>
      <w:r w:rsidR="0054254F">
        <w:rPr>
          <w:rFonts w:asciiTheme="majorHAnsi" w:hAnsiTheme="majorHAnsi" w:cs="Symbol"/>
          <w:color w:val="000000"/>
        </w:rPr>
        <w:t>-</w:t>
      </w:r>
      <w:r w:rsidR="00A522A9">
        <w:rPr>
          <w:rFonts w:asciiTheme="majorHAnsi" w:hAnsiTheme="majorHAnsi" w:cs="Symbol"/>
          <w:color w:val="000000"/>
        </w:rPr>
        <w:t xml:space="preserve">localize with Abp1 (data </w:t>
      </w:r>
      <w:r w:rsidR="00E15470">
        <w:rPr>
          <w:rFonts w:asciiTheme="majorHAnsi" w:hAnsiTheme="majorHAnsi" w:cs="Symbol"/>
          <w:color w:val="000000"/>
        </w:rPr>
        <w:t xml:space="preserve">from Andrea </w:t>
      </w:r>
      <w:proofErr w:type="spellStart"/>
      <w:r w:rsidR="00E15470">
        <w:rPr>
          <w:rFonts w:asciiTheme="majorHAnsi" w:hAnsiTheme="majorHAnsi" w:cs="Symbol"/>
          <w:color w:val="000000"/>
        </w:rPr>
        <w:t>Picco</w:t>
      </w:r>
      <w:proofErr w:type="spellEnd"/>
      <w:r w:rsidR="00E15470">
        <w:rPr>
          <w:rFonts w:asciiTheme="majorHAnsi" w:hAnsiTheme="majorHAnsi" w:cs="Symbol"/>
          <w:color w:val="000000"/>
        </w:rPr>
        <w:t>, not shown</w:t>
      </w:r>
      <w:r w:rsidR="00A522A9">
        <w:rPr>
          <w:rFonts w:asciiTheme="majorHAnsi" w:hAnsiTheme="majorHAnsi" w:cs="Symbol"/>
          <w:color w:val="000000"/>
        </w:rPr>
        <w:t>). The debate concerning the involvement of Vps1 in membrane scission in yeast has been compounded by the possibility that th</w:t>
      </w:r>
      <w:r w:rsidR="000A6EA5">
        <w:rPr>
          <w:rFonts w:asciiTheme="majorHAnsi" w:hAnsiTheme="majorHAnsi" w:cs="Symbol"/>
          <w:color w:val="000000"/>
        </w:rPr>
        <w:t xml:space="preserve">e GFP tag on Vps1 </w:t>
      </w:r>
      <w:r w:rsidR="00A522A9">
        <w:rPr>
          <w:rFonts w:asciiTheme="majorHAnsi" w:hAnsiTheme="majorHAnsi" w:cs="Symbol"/>
          <w:color w:val="000000"/>
        </w:rPr>
        <w:t xml:space="preserve">could interfere with its localization to endocytic sites, </w:t>
      </w:r>
      <w:r w:rsidR="00A0152B">
        <w:rPr>
          <w:rFonts w:asciiTheme="majorHAnsi" w:hAnsiTheme="majorHAnsi" w:cs="Symbol"/>
          <w:color w:val="000000"/>
        </w:rPr>
        <w:t>and/</w:t>
      </w:r>
      <w:r w:rsidR="001F21EE">
        <w:rPr>
          <w:rFonts w:asciiTheme="majorHAnsi" w:hAnsiTheme="majorHAnsi" w:cs="Symbol"/>
          <w:color w:val="000000"/>
        </w:rPr>
        <w:t>or its interaction with the</w:t>
      </w:r>
      <w:r w:rsidR="00A522A9">
        <w:rPr>
          <w:rFonts w:asciiTheme="majorHAnsi" w:hAnsiTheme="majorHAnsi" w:cs="Symbol"/>
          <w:color w:val="000000"/>
        </w:rPr>
        <w:t xml:space="preserve"> </w:t>
      </w:r>
      <w:proofErr w:type="spellStart"/>
      <w:r w:rsidR="00A522A9">
        <w:rPr>
          <w:rFonts w:asciiTheme="majorHAnsi" w:hAnsiTheme="majorHAnsi" w:cs="Symbol"/>
          <w:color w:val="000000"/>
        </w:rPr>
        <w:t>Rvs</w:t>
      </w:r>
      <w:proofErr w:type="spellEnd"/>
      <w:r w:rsidR="00A522A9">
        <w:rPr>
          <w:rFonts w:asciiTheme="majorHAnsi" w:hAnsiTheme="majorHAnsi" w:cs="Symbol"/>
          <w:color w:val="000000"/>
        </w:rPr>
        <w:t xml:space="preserve"> complex. </w:t>
      </w:r>
    </w:p>
    <w:p w14:paraId="666706E8" w14:textId="77777777" w:rsidR="00871F88" w:rsidRDefault="00871F88" w:rsidP="00AF5925">
      <w:pPr>
        <w:widowControl w:val="0"/>
        <w:autoSpaceDE w:val="0"/>
        <w:autoSpaceDN w:val="0"/>
        <w:adjustRightInd w:val="0"/>
        <w:rPr>
          <w:rFonts w:asciiTheme="majorHAnsi" w:hAnsiTheme="majorHAnsi" w:cs="Symbol"/>
          <w:color w:val="000000"/>
        </w:rPr>
      </w:pPr>
    </w:p>
    <w:p w14:paraId="1980EF57" w14:textId="1512F68C" w:rsidR="00871F88" w:rsidRDefault="00871F88" w:rsidP="00AF5925">
      <w:pPr>
        <w:widowControl w:val="0"/>
        <w:autoSpaceDE w:val="0"/>
        <w:autoSpaceDN w:val="0"/>
        <w:adjustRightInd w:val="0"/>
        <w:rPr>
          <w:rFonts w:asciiTheme="majorHAnsi" w:hAnsiTheme="majorHAnsi" w:cs="Symbol"/>
          <w:color w:val="000000"/>
        </w:rPr>
      </w:pPr>
      <w:r>
        <w:rPr>
          <w:rFonts w:asciiTheme="majorHAnsi" w:hAnsiTheme="majorHAnsi" w:cs="Symbol"/>
          <w:color w:val="000000"/>
        </w:rPr>
        <w:t>If Vps1 was required for membrane scission, Sla1 would be expected to undergo delayed or failed scission in its absence</w:t>
      </w:r>
      <w:r w:rsidR="00C510D9">
        <w:rPr>
          <w:rFonts w:asciiTheme="majorHAnsi" w:hAnsiTheme="majorHAnsi" w:cs="Symbol"/>
          <w:color w:val="000000"/>
        </w:rPr>
        <w:t xml:space="preserve">, and </w:t>
      </w:r>
      <w:proofErr w:type="spellStart"/>
      <w:r w:rsidR="00C510D9">
        <w:rPr>
          <w:rFonts w:asciiTheme="majorHAnsi" w:hAnsiTheme="majorHAnsi" w:cs="Symbol"/>
          <w:color w:val="000000"/>
        </w:rPr>
        <w:t>Rvs</w:t>
      </w:r>
      <w:proofErr w:type="spellEnd"/>
      <w:r w:rsidR="00C510D9">
        <w:rPr>
          <w:rFonts w:asciiTheme="majorHAnsi" w:hAnsiTheme="majorHAnsi" w:cs="Symbol"/>
          <w:color w:val="000000"/>
        </w:rPr>
        <w:t xml:space="preserve"> dynamics would be affected</w:t>
      </w:r>
      <w:r>
        <w:rPr>
          <w:rFonts w:asciiTheme="majorHAnsi" w:hAnsiTheme="majorHAnsi" w:cs="Symbol"/>
          <w:color w:val="000000"/>
        </w:rPr>
        <w:t>.</w:t>
      </w:r>
      <w:r w:rsidR="00C245E4" w:rsidRPr="00C245E4">
        <w:rPr>
          <w:rFonts w:asciiTheme="majorHAnsi" w:hAnsiTheme="majorHAnsi" w:cs="Symbol"/>
          <w:color w:val="000000"/>
        </w:rPr>
        <w:t xml:space="preserve"> </w:t>
      </w:r>
    </w:p>
    <w:p w14:paraId="50028526" w14:textId="77777777" w:rsidR="005C7B47" w:rsidRDefault="005C7B47" w:rsidP="00980DE0">
      <w:pPr>
        <w:widowControl w:val="0"/>
        <w:autoSpaceDE w:val="0"/>
        <w:autoSpaceDN w:val="0"/>
        <w:adjustRightInd w:val="0"/>
        <w:rPr>
          <w:rFonts w:asciiTheme="majorHAnsi" w:hAnsiTheme="majorHAnsi" w:cs="Symbol"/>
          <w:color w:val="000000"/>
        </w:rPr>
      </w:pPr>
    </w:p>
    <w:p w14:paraId="252ADFBA" w14:textId="4287D869" w:rsidR="00431E34" w:rsidRPr="00201B26" w:rsidRDefault="00201B26" w:rsidP="00AF21C6">
      <w:pPr>
        <w:widowControl w:val="0"/>
        <w:autoSpaceDE w:val="0"/>
        <w:autoSpaceDN w:val="0"/>
        <w:adjustRightInd w:val="0"/>
        <w:outlineLvl w:val="0"/>
        <w:rPr>
          <w:rFonts w:asciiTheme="majorHAnsi" w:hAnsiTheme="majorHAnsi" w:cs="Times"/>
          <w:b/>
          <w:color w:val="000000"/>
          <w:sz w:val="28"/>
          <w:szCs w:val="28"/>
        </w:rPr>
      </w:pPr>
      <w:r>
        <w:rPr>
          <w:rFonts w:asciiTheme="majorHAnsi" w:hAnsiTheme="majorHAnsi" w:cs="Times"/>
          <w:b/>
          <w:color w:val="000000"/>
          <w:sz w:val="28"/>
          <w:szCs w:val="28"/>
        </w:rPr>
        <w:t xml:space="preserve">R2.1 </w:t>
      </w:r>
      <w:r w:rsidR="003C13AD">
        <w:rPr>
          <w:rFonts w:asciiTheme="majorHAnsi" w:hAnsiTheme="majorHAnsi" w:cs="Times"/>
          <w:b/>
          <w:color w:val="000000"/>
          <w:sz w:val="28"/>
          <w:szCs w:val="28"/>
        </w:rPr>
        <w:t>Vps1 does not affect</w:t>
      </w:r>
      <w:r w:rsidR="00F10128" w:rsidRPr="00201B26">
        <w:rPr>
          <w:rFonts w:asciiTheme="majorHAnsi" w:hAnsiTheme="majorHAnsi" w:cs="Times"/>
          <w:b/>
          <w:color w:val="000000"/>
          <w:sz w:val="28"/>
          <w:szCs w:val="28"/>
        </w:rPr>
        <w:t xml:space="preserve"> </w:t>
      </w:r>
      <w:r w:rsidR="00A540D6">
        <w:rPr>
          <w:rFonts w:asciiTheme="majorHAnsi" w:hAnsiTheme="majorHAnsi" w:cs="Times"/>
          <w:b/>
          <w:color w:val="000000"/>
          <w:sz w:val="28"/>
          <w:szCs w:val="28"/>
        </w:rPr>
        <w:t>Sla1 or Rvs167</w:t>
      </w:r>
      <w:r w:rsidR="00F10128" w:rsidRPr="00201B26">
        <w:rPr>
          <w:rFonts w:asciiTheme="majorHAnsi" w:hAnsiTheme="majorHAnsi" w:cs="Times"/>
          <w:b/>
          <w:color w:val="000000"/>
          <w:sz w:val="28"/>
          <w:szCs w:val="28"/>
        </w:rPr>
        <w:t xml:space="preserve"> dynamics</w:t>
      </w:r>
    </w:p>
    <w:p w14:paraId="779128E5" w14:textId="77777777" w:rsidR="005C7B47" w:rsidRDefault="005C7B47" w:rsidP="00980DE0">
      <w:pPr>
        <w:widowControl w:val="0"/>
        <w:autoSpaceDE w:val="0"/>
        <w:autoSpaceDN w:val="0"/>
        <w:adjustRightInd w:val="0"/>
        <w:rPr>
          <w:rFonts w:asciiTheme="majorHAnsi" w:hAnsiTheme="majorHAnsi" w:cs="Symbol"/>
          <w:color w:val="000000"/>
        </w:rPr>
      </w:pPr>
    </w:p>
    <w:p w14:paraId="1C54FED5" w14:textId="77777777" w:rsidR="00FF143F" w:rsidRDefault="00FF143F" w:rsidP="00FF143F">
      <w:pPr>
        <w:widowControl w:val="0"/>
        <w:autoSpaceDE w:val="0"/>
        <w:autoSpaceDN w:val="0"/>
        <w:adjustRightInd w:val="0"/>
        <w:rPr>
          <w:rFonts w:asciiTheme="majorHAnsi" w:hAnsiTheme="majorHAnsi" w:cs="Symbol"/>
          <w:color w:val="000000"/>
        </w:rPr>
      </w:pPr>
      <w:r>
        <w:rPr>
          <w:rFonts w:asciiTheme="majorHAnsi" w:hAnsiTheme="majorHAnsi" w:cs="Times"/>
          <w:color w:val="000000"/>
        </w:rPr>
        <w:t>I</w:t>
      </w:r>
      <w:r w:rsidRPr="00207639">
        <w:rPr>
          <w:rFonts w:asciiTheme="majorHAnsi" w:hAnsiTheme="majorHAnsi" w:cs="Times"/>
          <w:color w:val="000000"/>
        </w:rPr>
        <w:t xml:space="preserve"> investigate</w:t>
      </w:r>
      <w:r>
        <w:rPr>
          <w:rFonts w:asciiTheme="majorHAnsi" w:hAnsiTheme="majorHAnsi" w:cs="Times"/>
          <w:color w:val="000000"/>
        </w:rPr>
        <w:t>d</w:t>
      </w:r>
      <w:r w:rsidRPr="00207639">
        <w:rPr>
          <w:rFonts w:asciiTheme="majorHAnsi" w:hAnsiTheme="majorHAnsi" w:cs="Times"/>
          <w:color w:val="000000"/>
        </w:rPr>
        <w:t xml:space="preserve"> the role of </w:t>
      </w:r>
      <w:r>
        <w:rPr>
          <w:rFonts w:asciiTheme="majorHAnsi" w:hAnsiTheme="majorHAnsi" w:cs="Times"/>
          <w:color w:val="000000"/>
        </w:rPr>
        <w:t>Vps1</w:t>
      </w:r>
      <w:r w:rsidRPr="00207639">
        <w:rPr>
          <w:rFonts w:asciiTheme="majorHAnsi" w:hAnsiTheme="majorHAnsi" w:cs="Times"/>
          <w:color w:val="000000"/>
        </w:rPr>
        <w:t xml:space="preserve"> by studying coat and scission proteins in </w:t>
      </w:r>
      <w:r w:rsidRPr="00207639">
        <w:rPr>
          <w:rFonts w:asciiTheme="majorHAnsi" w:hAnsiTheme="majorHAnsi" w:cs="Times"/>
          <w:i/>
          <w:iCs/>
          <w:color w:val="000000"/>
        </w:rPr>
        <w:t>vps1</w:t>
      </w:r>
      <w:r w:rsidRPr="00207639">
        <w:rPr>
          <w:rFonts w:asciiTheme="majorHAnsi" w:hAnsiTheme="majorHAnsi" w:cs="Symbol"/>
          <w:color w:val="000000"/>
        </w:rPr>
        <w:t xml:space="preserve">Δ </w:t>
      </w:r>
      <w:r w:rsidRPr="00207639">
        <w:rPr>
          <w:rFonts w:asciiTheme="majorHAnsi" w:hAnsiTheme="majorHAnsi" w:cs="Times"/>
          <w:color w:val="000000"/>
        </w:rPr>
        <w:t>cells</w:t>
      </w:r>
      <w:r>
        <w:rPr>
          <w:rFonts w:asciiTheme="majorHAnsi" w:hAnsiTheme="majorHAnsi" w:cs="Times"/>
          <w:color w:val="000000"/>
        </w:rPr>
        <w:t xml:space="preserve"> in order to avoid the question of whether fluorescently tagging Vps1 affects its function. </w:t>
      </w:r>
    </w:p>
    <w:p w14:paraId="2C999E27" w14:textId="77777777" w:rsidR="00FF143F" w:rsidRDefault="00FF143F" w:rsidP="00980DE0">
      <w:pPr>
        <w:widowControl w:val="0"/>
        <w:autoSpaceDE w:val="0"/>
        <w:autoSpaceDN w:val="0"/>
        <w:adjustRightInd w:val="0"/>
        <w:rPr>
          <w:rFonts w:asciiTheme="majorHAnsi" w:hAnsiTheme="majorHAnsi" w:cs="Symbol"/>
          <w:color w:val="000000"/>
        </w:rPr>
      </w:pPr>
    </w:p>
    <w:p w14:paraId="0052E2F3" w14:textId="2AA706F8" w:rsidR="00C63FD1" w:rsidRDefault="007802A3" w:rsidP="00980DE0">
      <w:pPr>
        <w:widowControl w:val="0"/>
        <w:autoSpaceDE w:val="0"/>
        <w:autoSpaceDN w:val="0"/>
        <w:adjustRightInd w:val="0"/>
        <w:rPr>
          <w:rFonts w:asciiTheme="majorHAnsi" w:hAnsiTheme="majorHAnsi" w:cs="Symbol"/>
          <w:color w:val="000000"/>
        </w:rPr>
      </w:pPr>
      <w:r w:rsidRPr="00207639">
        <w:rPr>
          <w:rFonts w:asciiTheme="majorHAnsi" w:hAnsiTheme="majorHAnsi" w:cs="Times"/>
          <w:i/>
          <w:iCs/>
          <w:color w:val="000000"/>
        </w:rPr>
        <w:t>vps1</w:t>
      </w:r>
      <w:r w:rsidRPr="00207639">
        <w:rPr>
          <w:rFonts w:asciiTheme="majorHAnsi" w:hAnsiTheme="majorHAnsi" w:cs="Symbol"/>
          <w:color w:val="000000"/>
        </w:rPr>
        <w:t>Δ</w:t>
      </w:r>
      <w:r>
        <w:rPr>
          <w:rFonts w:asciiTheme="majorHAnsi" w:hAnsiTheme="majorHAnsi" w:cs="Times"/>
          <w:color w:val="000000"/>
        </w:rPr>
        <w:t xml:space="preserve"> cells exhibit a growth defect at 37C, as has been reported</w:t>
      </w:r>
      <w:r>
        <w:rPr>
          <w:rFonts w:asciiTheme="majorHAnsi" w:hAnsiTheme="majorHAnsi" w:cs="Times"/>
          <w:color w:val="000000"/>
        </w:rPr>
        <w:fldChar w:fldCharType="begin" w:fldLock="1"/>
      </w:r>
      <w:r w:rsidR="000E59E3">
        <w:rPr>
          <w:rFonts w:asciiTheme="majorHAnsi" w:hAnsiTheme="majorHAnsi" w:cs="Times"/>
          <w:color w:val="000000"/>
        </w:rPr>
        <w:instrText>ADDIN CSL_CITATION {"citationItems":[{"id":"ITEM-1","itemData":{"DOI":"10.1242/jcs.070508","ISSN":"0021-9533, 1477-9137","abstract":"Dynamins are a conserved family of proteins involved in membrane fusion and fission. Although mammalian dynamins are known to be involved in several membrane-trafficking events, the role of dynamin-1 in endocytosis is the best-characterised role of this protein family. Despite many similarities between endocytosis in yeast and mammalian cells, a comparable role for dynamins in yeast has not previously been demonstrated. The reported lack of involvement of dynamins in yeast endocytosis has raised questions over the general applicability of the current yeast model of endocytosis, and has also precluded studies using well-developed methods in yeast, to further our understanding of the mechanism of dynamin function during endocytosis. Here, we investigate the yeast dynamin-like protein Vps1 and demonstrate a transient burst of localisation to sites of endocytosis. Using live-cell imaging of endocytic reporters in strains lacking vps1, and also electron microscopy and biochemical approaches, we demonstrate a role for Vps1 in facilitating endocytic invagination. Vps1 mutants were generated, and analysis in several assays reveals a role for the C-terminal self-assembly domain in endocytosis but not in other membrane fission events with which Vps1 has previously been associated.","author":[{"dropping-particle":"","family":"Rooij","given":"Iwona I. Smaczynska-de","non-dropping-particle":"","parse-names":false,"suffix":""},{"dropping-particle":"","family":"Allwood","given":"Ellen G.","non-dropping-particle":"","parse-names":false,"suffix":""},{"dropping-particle":"","family":"Aghamohammadzadeh","given":"Soheil","non-dropping-particle":"","parse-names":false,"suffix":""},{"dropping-particle":"","family":"Hettema","given":"Ewald H.","non-dropping-particle":"","parse-names":false,"suffix":""},{"dropping-particle":"","family":"Goldberg","given":"Martin W.","non-dropping-particle":"","parse-names":false,"suffix":""},{"dropping-particle":"","family":"Ayscough","given":"Kathryn R.","non-dropping-particle":"","parse-names":false,"suffix":""}],"container-title":"Journal of Cell Science","id":"ITEM-1","issued":{"date-parts":[["2010","9"]]},"language":"en","page":"jcs.070508","title":"A role for the dynamin-like protein Vps1 during endocytosis in yeast","type":"article-journal"},"uris":["http://www.mendeley.com/documents/?uuid=11506a9a-893c-44e8-a0d1-f8f5259a7413"]}],"mendeley":{"formattedCitation":"&lt;sup&gt;21&lt;/sup&gt;","plainTextFormattedCitation":"21","previouslyFormattedCitation":"&lt;sup&gt;21&lt;/sup&gt;"},"properties":{"noteIndex":0},"schema":"https://github.com/citation-style-language/schema/raw/master/csl-citation.json"}</w:instrText>
      </w:r>
      <w:r>
        <w:rPr>
          <w:rFonts w:asciiTheme="majorHAnsi" w:hAnsiTheme="majorHAnsi" w:cs="Times"/>
          <w:color w:val="000000"/>
        </w:rPr>
        <w:fldChar w:fldCharType="separate"/>
      </w:r>
      <w:r w:rsidR="00983C0D" w:rsidRPr="00983C0D">
        <w:rPr>
          <w:rFonts w:asciiTheme="majorHAnsi" w:hAnsiTheme="majorHAnsi" w:cs="Times"/>
          <w:noProof/>
          <w:color w:val="000000"/>
          <w:vertAlign w:val="superscript"/>
        </w:rPr>
        <w:t>21</w:t>
      </w:r>
      <w:r>
        <w:rPr>
          <w:rFonts w:asciiTheme="majorHAnsi" w:hAnsiTheme="majorHAnsi" w:cs="Times"/>
          <w:color w:val="000000"/>
        </w:rPr>
        <w:fldChar w:fldCharType="end"/>
      </w:r>
      <w:r>
        <w:rPr>
          <w:rFonts w:asciiTheme="majorHAnsi" w:hAnsiTheme="majorHAnsi" w:cs="Times"/>
          <w:color w:val="000000"/>
        </w:rPr>
        <w:t>.</w:t>
      </w:r>
      <w:r w:rsidR="004E680D">
        <w:rPr>
          <w:rFonts w:asciiTheme="majorHAnsi" w:hAnsiTheme="majorHAnsi" w:cs="Times"/>
          <w:color w:val="000000"/>
        </w:rPr>
        <w:t xml:space="preserve"> </w:t>
      </w:r>
      <w:r w:rsidR="00C46128">
        <w:rPr>
          <w:rFonts w:asciiTheme="majorHAnsi" w:hAnsiTheme="majorHAnsi" w:cs="Times"/>
          <w:color w:val="000000"/>
        </w:rPr>
        <w:t xml:space="preserve">In </w:t>
      </w:r>
      <w:r w:rsidR="004E680D" w:rsidRPr="00207639">
        <w:rPr>
          <w:rFonts w:asciiTheme="majorHAnsi" w:hAnsiTheme="majorHAnsi" w:cs="Times"/>
          <w:i/>
          <w:iCs/>
          <w:color w:val="000000"/>
        </w:rPr>
        <w:t>vps1</w:t>
      </w:r>
      <w:r w:rsidR="004E680D" w:rsidRPr="00207639">
        <w:rPr>
          <w:rFonts w:asciiTheme="majorHAnsi" w:hAnsiTheme="majorHAnsi" w:cs="Symbol"/>
          <w:color w:val="000000"/>
        </w:rPr>
        <w:t>Δ</w:t>
      </w:r>
      <w:r w:rsidR="00AF4BCF">
        <w:rPr>
          <w:rFonts w:asciiTheme="majorHAnsi" w:hAnsiTheme="majorHAnsi" w:cs="Times"/>
          <w:iCs/>
          <w:color w:val="000000"/>
        </w:rPr>
        <w:t xml:space="preserve"> </w:t>
      </w:r>
      <w:r w:rsidR="00C46128">
        <w:rPr>
          <w:rFonts w:asciiTheme="majorHAnsi" w:hAnsiTheme="majorHAnsi" w:cs="Times"/>
          <w:iCs/>
          <w:color w:val="000000"/>
        </w:rPr>
        <w:t xml:space="preserve">cells, </w:t>
      </w:r>
      <w:r w:rsidR="002C1AF6">
        <w:rPr>
          <w:rFonts w:asciiTheme="majorHAnsi" w:hAnsiTheme="majorHAnsi" w:cs="Times"/>
          <w:iCs/>
          <w:color w:val="000000"/>
        </w:rPr>
        <w:t>Sla1</w:t>
      </w:r>
      <w:r w:rsidR="003830D8">
        <w:rPr>
          <w:rFonts w:asciiTheme="majorHAnsi" w:hAnsiTheme="majorHAnsi" w:cs="Times"/>
          <w:iCs/>
          <w:color w:val="000000"/>
        </w:rPr>
        <w:t xml:space="preserve"> accumulate</w:t>
      </w:r>
      <w:r w:rsidR="008642FF">
        <w:rPr>
          <w:rFonts w:asciiTheme="majorHAnsi" w:hAnsiTheme="majorHAnsi" w:cs="Times"/>
          <w:iCs/>
          <w:color w:val="000000"/>
        </w:rPr>
        <w:t>s</w:t>
      </w:r>
      <w:r w:rsidR="006D45AE">
        <w:rPr>
          <w:rFonts w:asciiTheme="majorHAnsi" w:hAnsiTheme="majorHAnsi" w:cs="Times"/>
          <w:iCs/>
          <w:color w:val="000000"/>
        </w:rPr>
        <w:t xml:space="preserve"> in patches</w:t>
      </w:r>
      <w:r w:rsidR="00916C92">
        <w:rPr>
          <w:rFonts w:asciiTheme="majorHAnsi" w:hAnsiTheme="majorHAnsi" w:cs="Times"/>
          <w:iCs/>
          <w:color w:val="000000"/>
        </w:rPr>
        <w:t xml:space="preserve"> at the plasma membrane, move</w:t>
      </w:r>
      <w:r w:rsidR="00DA7F6D">
        <w:rPr>
          <w:rFonts w:asciiTheme="majorHAnsi" w:hAnsiTheme="majorHAnsi" w:cs="Times"/>
          <w:iCs/>
          <w:color w:val="000000"/>
        </w:rPr>
        <w:t>s</w:t>
      </w:r>
      <w:r w:rsidR="00916C92">
        <w:rPr>
          <w:rFonts w:asciiTheme="majorHAnsi" w:hAnsiTheme="majorHAnsi" w:cs="Times"/>
          <w:iCs/>
          <w:color w:val="000000"/>
        </w:rPr>
        <w:t xml:space="preserve"> inwards, and disassemble</w:t>
      </w:r>
      <w:r w:rsidR="00DA7F6D">
        <w:rPr>
          <w:rFonts w:asciiTheme="majorHAnsi" w:hAnsiTheme="majorHAnsi" w:cs="Times"/>
          <w:iCs/>
          <w:color w:val="000000"/>
        </w:rPr>
        <w:t>s</w:t>
      </w:r>
      <w:r w:rsidR="002C1AF6">
        <w:rPr>
          <w:rFonts w:asciiTheme="majorHAnsi" w:hAnsiTheme="majorHAnsi" w:cs="Times"/>
          <w:iCs/>
          <w:color w:val="000000"/>
        </w:rPr>
        <w:t xml:space="preserve"> like in WT. </w:t>
      </w:r>
      <w:r w:rsidR="00FF7CD4" w:rsidRPr="00207639">
        <w:rPr>
          <w:rFonts w:asciiTheme="majorHAnsi" w:hAnsiTheme="majorHAnsi" w:cs="Times"/>
          <w:i/>
          <w:iCs/>
          <w:color w:val="000000"/>
        </w:rPr>
        <w:t>vps1</w:t>
      </w:r>
      <w:r w:rsidR="00FF7CD4" w:rsidRPr="00207639">
        <w:rPr>
          <w:rFonts w:asciiTheme="majorHAnsi" w:hAnsiTheme="majorHAnsi" w:cs="Symbol"/>
          <w:color w:val="000000"/>
        </w:rPr>
        <w:t>Δ</w:t>
      </w:r>
      <w:r w:rsidR="00FF7CD4">
        <w:rPr>
          <w:rFonts w:asciiTheme="majorHAnsi" w:hAnsiTheme="majorHAnsi" w:cs="Symbol"/>
          <w:color w:val="000000"/>
        </w:rPr>
        <w:t xml:space="preserve"> does not increase the rate of membrane retraction (Fig.2.5C). </w:t>
      </w:r>
      <w:r w:rsidR="005469B7">
        <w:rPr>
          <w:rFonts w:asciiTheme="majorHAnsi" w:hAnsiTheme="majorHAnsi" w:cs="Times"/>
          <w:iCs/>
          <w:color w:val="000000"/>
        </w:rPr>
        <w:t>C</w:t>
      </w:r>
      <w:r w:rsidR="00DC49DD">
        <w:rPr>
          <w:rFonts w:asciiTheme="majorHAnsi" w:hAnsiTheme="majorHAnsi" w:cs="Times"/>
          <w:iCs/>
          <w:color w:val="000000"/>
        </w:rPr>
        <w:t xml:space="preserve">entroid movements and intensities </w:t>
      </w:r>
      <w:r w:rsidR="005469B7">
        <w:rPr>
          <w:rFonts w:asciiTheme="majorHAnsi" w:hAnsiTheme="majorHAnsi" w:cs="Times"/>
          <w:iCs/>
          <w:color w:val="000000"/>
        </w:rPr>
        <w:t>of Sla1 and Rvs</w:t>
      </w:r>
      <w:r w:rsidR="00A43661">
        <w:rPr>
          <w:rFonts w:asciiTheme="majorHAnsi" w:hAnsiTheme="majorHAnsi" w:cs="Times"/>
          <w:iCs/>
          <w:color w:val="000000"/>
        </w:rPr>
        <w:t>167</w:t>
      </w:r>
      <w:r w:rsidR="007B5768">
        <w:rPr>
          <w:rFonts w:asciiTheme="majorHAnsi" w:hAnsiTheme="majorHAnsi" w:cs="Times"/>
          <w:iCs/>
          <w:color w:val="000000"/>
        </w:rPr>
        <w:t xml:space="preserve"> in time </w:t>
      </w:r>
      <w:r w:rsidR="00DC49DD">
        <w:rPr>
          <w:rFonts w:asciiTheme="majorHAnsi" w:hAnsiTheme="majorHAnsi" w:cs="Times"/>
          <w:iCs/>
          <w:color w:val="000000"/>
        </w:rPr>
        <w:t>are plotted</w:t>
      </w:r>
      <w:r w:rsidR="00E472E7">
        <w:rPr>
          <w:rFonts w:asciiTheme="majorHAnsi" w:hAnsiTheme="majorHAnsi" w:cs="Times"/>
          <w:iCs/>
          <w:color w:val="000000"/>
        </w:rPr>
        <w:t xml:space="preserve"> in Figure2.5</w:t>
      </w:r>
      <w:r w:rsidR="005B42F8">
        <w:rPr>
          <w:rFonts w:asciiTheme="majorHAnsi" w:hAnsiTheme="majorHAnsi" w:cs="Times"/>
          <w:iCs/>
          <w:color w:val="000000"/>
        </w:rPr>
        <w:t>D</w:t>
      </w:r>
      <w:r w:rsidR="005469B7">
        <w:rPr>
          <w:rFonts w:asciiTheme="majorHAnsi" w:hAnsiTheme="majorHAnsi" w:cs="Times"/>
          <w:iCs/>
          <w:color w:val="000000"/>
        </w:rPr>
        <w:t>-G</w:t>
      </w:r>
      <w:r w:rsidR="00DC49DD">
        <w:rPr>
          <w:rFonts w:asciiTheme="majorHAnsi" w:hAnsiTheme="majorHAnsi" w:cs="Times"/>
          <w:iCs/>
          <w:color w:val="000000"/>
        </w:rPr>
        <w:t xml:space="preserve">. </w:t>
      </w:r>
      <w:r w:rsidR="00737FA7">
        <w:rPr>
          <w:rFonts w:asciiTheme="majorHAnsi" w:hAnsiTheme="majorHAnsi" w:cs="Times"/>
          <w:iCs/>
          <w:color w:val="000000"/>
        </w:rPr>
        <w:t>WT Sla1 is aligned so that time=0 (s)</w:t>
      </w:r>
      <w:r w:rsidR="003C13AD">
        <w:rPr>
          <w:rFonts w:asciiTheme="majorHAnsi" w:hAnsiTheme="majorHAnsi" w:cs="Times"/>
          <w:iCs/>
          <w:color w:val="000000"/>
        </w:rPr>
        <w:t xml:space="preserve"> corresponds to sciss</w:t>
      </w:r>
      <w:r w:rsidR="00737FA7">
        <w:rPr>
          <w:rFonts w:asciiTheme="majorHAnsi" w:hAnsiTheme="majorHAnsi" w:cs="Times"/>
          <w:iCs/>
          <w:color w:val="000000"/>
        </w:rPr>
        <w:t xml:space="preserve">ion time. </w:t>
      </w:r>
      <w:r w:rsidR="004F22CE">
        <w:rPr>
          <w:rFonts w:asciiTheme="majorHAnsi" w:hAnsiTheme="majorHAnsi" w:cs="Times"/>
          <w:iCs/>
          <w:color w:val="000000"/>
        </w:rPr>
        <w:t>Sla1</w:t>
      </w:r>
      <w:r w:rsidR="003B1B60">
        <w:rPr>
          <w:rFonts w:asciiTheme="majorHAnsi" w:hAnsiTheme="majorHAnsi" w:cs="Times"/>
          <w:iCs/>
          <w:color w:val="000000"/>
        </w:rPr>
        <w:t xml:space="preserve"> movement for</w:t>
      </w:r>
      <w:r w:rsidR="004F22CE">
        <w:rPr>
          <w:rFonts w:asciiTheme="majorHAnsi" w:hAnsiTheme="majorHAnsi" w:cs="Times"/>
          <w:iCs/>
          <w:color w:val="000000"/>
        </w:rPr>
        <w:t xml:space="preserve"> </w:t>
      </w:r>
      <w:r w:rsidR="004F22CE" w:rsidRPr="00207639">
        <w:rPr>
          <w:rFonts w:asciiTheme="majorHAnsi" w:hAnsiTheme="majorHAnsi" w:cs="Times"/>
          <w:i/>
          <w:iCs/>
          <w:color w:val="000000"/>
        </w:rPr>
        <w:t>vps1</w:t>
      </w:r>
      <w:r w:rsidR="004F22CE" w:rsidRPr="00207639">
        <w:rPr>
          <w:rFonts w:asciiTheme="majorHAnsi" w:hAnsiTheme="majorHAnsi" w:cs="Symbol"/>
          <w:color w:val="000000"/>
        </w:rPr>
        <w:t>Δ</w:t>
      </w:r>
      <w:r w:rsidR="005E5A8E">
        <w:rPr>
          <w:rFonts w:asciiTheme="majorHAnsi" w:hAnsiTheme="majorHAnsi" w:cs="Times"/>
          <w:iCs/>
          <w:color w:val="000000"/>
        </w:rPr>
        <w:t xml:space="preserve"> in </w:t>
      </w:r>
      <w:r w:rsidR="00385CA7">
        <w:rPr>
          <w:rFonts w:asciiTheme="majorHAnsi" w:hAnsiTheme="majorHAnsi" w:cs="Times"/>
          <w:iCs/>
          <w:color w:val="000000"/>
        </w:rPr>
        <w:t>Fig.</w:t>
      </w:r>
      <w:r w:rsidR="005E5A8E">
        <w:rPr>
          <w:rFonts w:asciiTheme="majorHAnsi" w:hAnsiTheme="majorHAnsi" w:cs="Times"/>
          <w:iCs/>
          <w:color w:val="000000"/>
        </w:rPr>
        <w:t>2.5</w:t>
      </w:r>
      <w:r w:rsidR="004F22CE">
        <w:rPr>
          <w:rFonts w:asciiTheme="majorHAnsi" w:hAnsiTheme="majorHAnsi" w:cs="Times"/>
          <w:iCs/>
          <w:color w:val="000000"/>
        </w:rPr>
        <w:t>D is shifted</w:t>
      </w:r>
      <w:r w:rsidR="005C6DDF">
        <w:rPr>
          <w:rFonts w:asciiTheme="majorHAnsi" w:hAnsiTheme="majorHAnsi" w:cs="Times"/>
          <w:iCs/>
          <w:color w:val="000000"/>
        </w:rPr>
        <w:t xml:space="preserve"> in time</w:t>
      </w:r>
      <w:r w:rsidR="004F22CE">
        <w:rPr>
          <w:rFonts w:asciiTheme="majorHAnsi" w:hAnsiTheme="majorHAnsi" w:cs="Times"/>
          <w:iCs/>
          <w:color w:val="000000"/>
        </w:rPr>
        <w:t xml:space="preserve"> </w:t>
      </w:r>
      <w:r w:rsidR="003B1B60">
        <w:rPr>
          <w:rFonts w:asciiTheme="majorHAnsi" w:hAnsiTheme="majorHAnsi" w:cs="Times"/>
          <w:iCs/>
          <w:color w:val="000000"/>
        </w:rPr>
        <w:t>so that it starts to move inwards at the same time as WT</w:t>
      </w:r>
      <w:r w:rsidR="004F22CE">
        <w:rPr>
          <w:rFonts w:asciiTheme="majorHAnsi" w:hAnsiTheme="majorHAnsi" w:cs="Times"/>
          <w:iCs/>
          <w:color w:val="000000"/>
        </w:rPr>
        <w:t xml:space="preserve">. </w:t>
      </w:r>
      <w:r w:rsidR="00500BB6">
        <w:rPr>
          <w:rFonts w:asciiTheme="majorHAnsi" w:hAnsiTheme="majorHAnsi" w:cs="Times"/>
          <w:iCs/>
          <w:color w:val="000000"/>
        </w:rPr>
        <w:t xml:space="preserve">The lifetime of Sla1-GFP appears to be slightly shortened in </w:t>
      </w:r>
      <w:r w:rsidR="00500BB6" w:rsidRPr="00207639">
        <w:rPr>
          <w:rFonts w:asciiTheme="majorHAnsi" w:hAnsiTheme="majorHAnsi" w:cs="Times"/>
          <w:i/>
          <w:iCs/>
          <w:color w:val="000000"/>
        </w:rPr>
        <w:t>vps1</w:t>
      </w:r>
      <w:r w:rsidR="00500BB6" w:rsidRPr="00207639">
        <w:rPr>
          <w:rFonts w:asciiTheme="majorHAnsi" w:hAnsiTheme="majorHAnsi" w:cs="Symbol"/>
          <w:color w:val="000000"/>
        </w:rPr>
        <w:t>Δ</w:t>
      </w:r>
      <w:r w:rsidR="003C13AD">
        <w:rPr>
          <w:rFonts w:asciiTheme="majorHAnsi" w:hAnsiTheme="majorHAnsi" w:cs="Symbol"/>
          <w:color w:val="000000"/>
        </w:rPr>
        <w:t xml:space="preserve"> </w:t>
      </w:r>
      <w:r w:rsidR="00500BB6">
        <w:rPr>
          <w:rFonts w:asciiTheme="majorHAnsi" w:hAnsiTheme="majorHAnsi" w:cs="Symbol"/>
          <w:color w:val="000000"/>
        </w:rPr>
        <w:t>compared to the WT</w:t>
      </w:r>
      <w:del w:id="140" w:author="Marko" w:date="2018-08-14T18:41:00Z">
        <w:r w:rsidR="00500BB6" w:rsidDel="00FC5202">
          <w:rPr>
            <w:rFonts w:asciiTheme="majorHAnsi" w:hAnsiTheme="majorHAnsi" w:cs="Symbol"/>
            <w:color w:val="000000"/>
          </w:rPr>
          <w:delText xml:space="preserve">, </w:delText>
        </w:r>
      </w:del>
      <w:ins w:id="141" w:author="Marko" w:date="2018-08-14T18:41:00Z">
        <w:r w:rsidR="00FC5202">
          <w:rPr>
            <w:rFonts w:asciiTheme="majorHAnsi" w:hAnsiTheme="majorHAnsi" w:cs="Symbol"/>
            <w:color w:val="000000"/>
          </w:rPr>
          <w:t>. However,</w:t>
        </w:r>
      </w:ins>
      <w:del w:id="142" w:author="Marko" w:date="2018-08-14T18:41:00Z">
        <w:r w:rsidR="00500BB6" w:rsidDel="00FC5202">
          <w:rPr>
            <w:rFonts w:asciiTheme="majorHAnsi" w:hAnsiTheme="majorHAnsi" w:cs="Symbol"/>
            <w:color w:val="000000"/>
          </w:rPr>
          <w:delText>but</w:delText>
        </w:r>
      </w:del>
      <w:r w:rsidR="00500BB6">
        <w:rPr>
          <w:rFonts w:asciiTheme="majorHAnsi" w:hAnsiTheme="majorHAnsi" w:cs="Symbol"/>
          <w:color w:val="000000"/>
        </w:rPr>
        <w:t xml:space="preserve"> this shortening occurs early in </w:t>
      </w:r>
      <w:r w:rsidR="00500BB6">
        <w:rPr>
          <w:rFonts w:asciiTheme="majorHAnsi" w:hAnsiTheme="majorHAnsi" w:cs="Symbol"/>
          <w:color w:val="000000"/>
        </w:rPr>
        <w:lastRenderedPageBreak/>
        <w:t>the lifetime of the protein at endocytic patches, when the molecul</w:t>
      </w:r>
      <w:r w:rsidR="00336882">
        <w:rPr>
          <w:rFonts w:asciiTheme="majorHAnsi" w:hAnsiTheme="majorHAnsi" w:cs="Symbol"/>
          <w:color w:val="000000"/>
        </w:rPr>
        <w:t>e numbers of Sla1 are low</w:t>
      </w:r>
      <w:ins w:id="143" w:author="Marko" w:date="2018-08-14T18:41:00Z">
        <w:r w:rsidR="00FC5202">
          <w:rPr>
            <w:rFonts w:asciiTheme="majorHAnsi" w:hAnsiTheme="majorHAnsi" w:cs="Symbol"/>
            <w:color w:val="000000"/>
          </w:rPr>
          <w:t>, and therefore is not likely to be a directly related to the scission process</w:t>
        </w:r>
      </w:ins>
      <w:r w:rsidR="00336882">
        <w:rPr>
          <w:rFonts w:asciiTheme="majorHAnsi" w:hAnsiTheme="majorHAnsi" w:cs="Symbol"/>
          <w:color w:val="000000"/>
        </w:rPr>
        <w:t>.</w:t>
      </w:r>
      <w:commentRangeStart w:id="144"/>
      <w:del w:id="145" w:author="Marko" w:date="2018-08-14T18:41:00Z">
        <w:r w:rsidR="00336882" w:rsidDel="00FC5202">
          <w:rPr>
            <w:rFonts w:asciiTheme="majorHAnsi" w:hAnsiTheme="majorHAnsi" w:cs="Symbol"/>
            <w:color w:val="000000"/>
          </w:rPr>
          <w:delText xml:space="preserve"> E</w:delText>
        </w:r>
        <w:r w:rsidR="00500BB6" w:rsidDel="00FC5202">
          <w:rPr>
            <w:rFonts w:asciiTheme="majorHAnsi" w:hAnsiTheme="majorHAnsi" w:cs="Symbol"/>
            <w:color w:val="000000"/>
          </w:rPr>
          <w:delText>pifluorescen</w:delText>
        </w:r>
        <w:r w:rsidR="008E5E4B" w:rsidDel="00FC5202">
          <w:rPr>
            <w:rFonts w:asciiTheme="majorHAnsi" w:hAnsiTheme="majorHAnsi" w:cs="Symbol"/>
            <w:color w:val="000000"/>
          </w:rPr>
          <w:delText>ce</w:delText>
        </w:r>
        <w:r w:rsidR="00500BB6" w:rsidDel="00FC5202">
          <w:rPr>
            <w:rFonts w:asciiTheme="majorHAnsi" w:hAnsiTheme="majorHAnsi" w:cs="Symbol"/>
            <w:color w:val="000000"/>
          </w:rPr>
          <w:delText xml:space="preserve"> microscopy is not particularly sensitive in this range of fluorescent intensity. </w:delText>
        </w:r>
        <w:r w:rsidR="00823FEA" w:rsidDel="00FC5202">
          <w:rPr>
            <w:rFonts w:asciiTheme="majorHAnsi" w:hAnsiTheme="majorHAnsi" w:cs="Symbol"/>
            <w:color w:val="000000"/>
          </w:rPr>
          <w:delText xml:space="preserve">Therefore, </w:delText>
        </w:r>
        <w:r w:rsidR="009C4477" w:rsidDel="00FC5202">
          <w:rPr>
            <w:rFonts w:asciiTheme="majorHAnsi" w:hAnsiTheme="majorHAnsi" w:cs="Symbol"/>
            <w:color w:val="000000"/>
          </w:rPr>
          <w:delText>I do not t</w:delText>
        </w:r>
        <w:r w:rsidR="00966161" w:rsidDel="00FC5202">
          <w:rPr>
            <w:rFonts w:asciiTheme="majorHAnsi" w:hAnsiTheme="majorHAnsi" w:cs="Symbol"/>
            <w:color w:val="000000"/>
          </w:rPr>
          <w:delText>ake this to indicate a true</w:delText>
        </w:r>
        <w:r w:rsidR="009C4477" w:rsidDel="00FC5202">
          <w:rPr>
            <w:rFonts w:asciiTheme="majorHAnsi" w:hAnsiTheme="majorHAnsi" w:cs="Symbol"/>
            <w:color w:val="000000"/>
          </w:rPr>
          <w:delText xml:space="preserve"> shortened lifetime</w:delText>
        </w:r>
        <w:r w:rsidR="00EB6D35" w:rsidDel="00FC5202">
          <w:rPr>
            <w:rFonts w:asciiTheme="majorHAnsi" w:hAnsiTheme="majorHAnsi" w:cs="Symbol"/>
            <w:color w:val="000000"/>
          </w:rPr>
          <w:delText>;</w:delText>
        </w:r>
        <w:r w:rsidR="0087196A" w:rsidDel="00FC5202">
          <w:rPr>
            <w:rFonts w:asciiTheme="majorHAnsi" w:hAnsiTheme="majorHAnsi" w:cs="Symbol"/>
            <w:color w:val="000000"/>
          </w:rPr>
          <w:delText xml:space="preserve"> lifetime of Sla1 in </w:delText>
        </w:r>
        <w:r w:rsidR="0087196A" w:rsidRPr="00207639" w:rsidDel="00FC5202">
          <w:rPr>
            <w:rFonts w:asciiTheme="majorHAnsi" w:hAnsiTheme="majorHAnsi" w:cs="Times"/>
            <w:i/>
            <w:iCs/>
            <w:color w:val="000000"/>
          </w:rPr>
          <w:delText>vps1</w:delText>
        </w:r>
        <w:r w:rsidR="0087196A" w:rsidRPr="00207639" w:rsidDel="00FC5202">
          <w:rPr>
            <w:rFonts w:asciiTheme="majorHAnsi" w:hAnsiTheme="majorHAnsi" w:cs="Symbol"/>
            <w:color w:val="000000"/>
          </w:rPr>
          <w:delText>Δ</w:delText>
        </w:r>
        <w:r w:rsidR="00744257" w:rsidDel="00FC5202">
          <w:rPr>
            <w:rFonts w:asciiTheme="majorHAnsi" w:hAnsiTheme="majorHAnsi" w:cs="Symbol"/>
            <w:color w:val="000000"/>
          </w:rPr>
          <w:delText xml:space="preserve"> </w:delText>
        </w:r>
        <w:r w:rsidR="00565E37" w:rsidDel="00FC5202">
          <w:rPr>
            <w:rFonts w:asciiTheme="majorHAnsi" w:hAnsiTheme="majorHAnsi" w:cs="Symbol"/>
            <w:color w:val="000000"/>
          </w:rPr>
          <w:delText>was</w:delText>
        </w:r>
        <w:r w:rsidR="00823FEA" w:rsidDel="00FC5202">
          <w:rPr>
            <w:rFonts w:asciiTheme="majorHAnsi" w:hAnsiTheme="majorHAnsi" w:cs="Symbol"/>
            <w:color w:val="000000"/>
          </w:rPr>
          <w:delText xml:space="preserve"> not investigated further.</w:delText>
        </w:r>
      </w:del>
      <w:r w:rsidR="002C1AF6">
        <w:rPr>
          <w:rFonts w:asciiTheme="majorHAnsi" w:hAnsiTheme="majorHAnsi" w:cs="Symbol"/>
          <w:color w:val="000000"/>
        </w:rPr>
        <w:t xml:space="preserve"> </w:t>
      </w:r>
      <w:commentRangeEnd w:id="144"/>
      <w:r w:rsidR="00DF07A6">
        <w:rPr>
          <w:rStyle w:val="CommentReference"/>
        </w:rPr>
        <w:commentReference w:id="144"/>
      </w:r>
      <w:ins w:id="146" w:author="Marko" w:date="2018-08-14T18:46:00Z">
        <w:r w:rsidR="005E27E0">
          <w:rPr>
            <w:rFonts w:asciiTheme="majorHAnsi" w:hAnsiTheme="majorHAnsi" w:cs="Symbol"/>
            <w:color w:val="000000"/>
          </w:rPr>
          <w:t xml:space="preserve">Later, </w:t>
        </w:r>
      </w:ins>
      <w:del w:id="147" w:author="Marko" w:date="2018-08-14T18:46:00Z">
        <w:r w:rsidR="0051371D" w:rsidDel="005E27E0">
          <w:rPr>
            <w:rFonts w:asciiTheme="majorHAnsi" w:hAnsiTheme="majorHAnsi" w:cs="Symbol"/>
            <w:color w:val="000000"/>
          </w:rPr>
          <w:delText xml:space="preserve">Similar </w:delText>
        </w:r>
      </w:del>
      <w:ins w:id="148" w:author="Marko" w:date="2018-08-14T18:46:00Z">
        <w:r w:rsidR="005E27E0">
          <w:rPr>
            <w:rFonts w:asciiTheme="majorHAnsi" w:hAnsiTheme="majorHAnsi" w:cs="Symbol"/>
            <w:color w:val="000000"/>
          </w:rPr>
          <w:t xml:space="preserve">similar </w:t>
        </w:r>
      </w:ins>
      <w:r w:rsidR="0051371D">
        <w:rPr>
          <w:rFonts w:asciiTheme="majorHAnsi" w:hAnsiTheme="majorHAnsi" w:cs="Symbol"/>
          <w:color w:val="000000"/>
        </w:rPr>
        <w:t>to WT, Sla1 in</w:t>
      </w:r>
      <w:r w:rsidR="0051371D" w:rsidRPr="0051371D">
        <w:rPr>
          <w:rFonts w:asciiTheme="majorHAnsi" w:hAnsiTheme="majorHAnsi" w:cs="Times"/>
          <w:i/>
          <w:iCs/>
          <w:color w:val="000000"/>
        </w:rPr>
        <w:t xml:space="preserve"> </w:t>
      </w:r>
      <w:r w:rsidR="0051371D" w:rsidRPr="00207639">
        <w:rPr>
          <w:rFonts w:asciiTheme="majorHAnsi" w:hAnsiTheme="majorHAnsi" w:cs="Times"/>
          <w:i/>
          <w:iCs/>
          <w:color w:val="000000"/>
        </w:rPr>
        <w:t>vps1</w:t>
      </w:r>
      <w:r w:rsidR="0051371D" w:rsidRPr="00207639">
        <w:rPr>
          <w:rFonts w:asciiTheme="majorHAnsi" w:hAnsiTheme="majorHAnsi" w:cs="Symbol"/>
          <w:color w:val="000000"/>
        </w:rPr>
        <w:t>Δ</w:t>
      </w:r>
      <w:r w:rsidR="0051371D">
        <w:rPr>
          <w:rFonts w:asciiTheme="majorHAnsi" w:hAnsiTheme="majorHAnsi" w:cs="Symbol"/>
          <w:color w:val="000000"/>
        </w:rPr>
        <w:t xml:space="preserve"> moves</w:t>
      </w:r>
      <w:r w:rsidR="002C1AF6">
        <w:rPr>
          <w:rFonts w:asciiTheme="majorHAnsi" w:hAnsiTheme="majorHAnsi" w:cs="Symbol"/>
          <w:color w:val="000000"/>
        </w:rPr>
        <w:t xml:space="preserve"> into the cytoplasm about 140nm before membrane scission occurs. </w:t>
      </w:r>
      <w:r w:rsidR="0051371D">
        <w:rPr>
          <w:rFonts w:asciiTheme="majorHAnsi" w:hAnsiTheme="majorHAnsi" w:cs="Symbol"/>
          <w:color w:val="000000"/>
        </w:rPr>
        <w:t>Sla1</w:t>
      </w:r>
      <w:r w:rsidR="00F442C7">
        <w:rPr>
          <w:rFonts w:asciiTheme="majorHAnsi" w:hAnsiTheme="majorHAnsi" w:cs="Symbol"/>
          <w:color w:val="000000"/>
        </w:rPr>
        <w:t xml:space="preserve"> moves inward at the same rate, and to simi</w:t>
      </w:r>
      <w:r w:rsidR="00B22DD5">
        <w:rPr>
          <w:rFonts w:asciiTheme="majorHAnsi" w:hAnsiTheme="majorHAnsi" w:cs="Symbol"/>
          <w:color w:val="000000"/>
        </w:rPr>
        <w:t>lar maxima as WT</w:t>
      </w:r>
      <w:r w:rsidR="002C1AF6">
        <w:rPr>
          <w:rFonts w:asciiTheme="majorHAnsi" w:hAnsiTheme="majorHAnsi" w:cs="Symbol"/>
          <w:color w:val="000000"/>
        </w:rPr>
        <w:t xml:space="preserve">. </w:t>
      </w:r>
    </w:p>
    <w:p w14:paraId="54347032" w14:textId="77777777" w:rsidR="00C63FD1" w:rsidRDefault="00C63FD1" w:rsidP="00980DE0">
      <w:pPr>
        <w:widowControl w:val="0"/>
        <w:autoSpaceDE w:val="0"/>
        <w:autoSpaceDN w:val="0"/>
        <w:adjustRightInd w:val="0"/>
        <w:rPr>
          <w:rFonts w:asciiTheme="majorHAnsi" w:hAnsiTheme="majorHAnsi" w:cs="Symbol"/>
          <w:color w:val="000000"/>
        </w:rPr>
      </w:pPr>
    </w:p>
    <w:p w14:paraId="73F78772" w14:textId="3F6F3BA0" w:rsidR="002C1AF6" w:rsidRDefault="00A9476E" w:rsidP="00980DE0">
      <w:pPr>
        <w:widowControl w:val="0"/>
        <w:autoSpaceDE w:val="0"/>
        <w:autoSpaceDN w:val="0"/>
        <w:adjustRightInd w:val="0"/>
        <w:rPr>
          <w:rFonts w:asciiTheme="majorHAnsi" w:hAnsiTheme="majorHAnsi" w:cs="Symbol"/>
          <w:color w:val="000000"/>
        </w:rPr>
      </w:pPr>
      <w:r>
        <w:rPr>
          <w:rFonts w:asciiTheme="majorHAnsi" w:hAnsiTheme="majorHAnsi" w:cs="Symbol"/>
          <w:color w:val="000000"/>
        </w:rPr>
        <w:t>D</w:t>
      </w:r>
      <w:r w:rsidR="003073DD">
        <w:rPr>
          <w:rFonts w:asciiTheme="majorHAnsi" w:hAnsiTheme="majorHAnsi" w:cs="Symbol"/>
          <w:color w:val="000000"/>
        </w:rPr>
        <w:t>ynamics</w:t>
      </w:r>
      <w:r w:rsidR="002547F7">
        <w:rPr>
          <w:rFonts w:asciiTheme="majorHAnsi" w:hAnsiTheme="majorHAnsi" w:cs="Symbol"/>
          <w:color w:val="000000"/>
        </w:rPr>
        <w:t xml:space="preserve"> of Rvs167 also</w:t>
      </w:r>
      <w:r w:rsidR="00F442C7">
        <w:rPr>
          <w:rFonts w:asciiTheme="majorHAnsi" w:hAnsiTheme="majorHAnsi" w:cs="Symbol"/>
          <w:color w:val="000000"/>
        </w:rPr>
        <w:t xml:space="preserve"> remains the same as in WT</w:t>
      </w:r>
      <w:r w:rsidR="00A51989">
        <w:rPr>
          <w:rFonts w:asciiTheme="majorHAnsi" w:hAnsiTheme="majorHAnsi" w:cs="Symbol"/>
          <w:color w:val="000000"/>
        </w:rPr>
        <w:t xml:space="preserve"> (Fig.2.5</w:t>
      </w:r>
      <w:proofErr w:type="gramStart"/>
      <w:r w:rsidR="00A51989">
        <w:rPr>
          <w:rFonts w:asciiTheme="majorHAnsi" w:hAnsiTheme="majorHAnsi" w:cs="Symbol"/>
          <w:color w:val="000000"/>
        </w:rPr>
        <w:t>F,G</w:t>
      </w:r>
      <w:proofErr w:type="gramEnd"/>
      <w:r w:rsidR="00A51989">
        <w:rPr>
          <w:rFonts w:asciiTheme="majorHAnsi" w:hAnsiTheme="majorHAnsi" w:cs="Symbol"/>
          <w:color w:val="000000"/>
        </w:rPr>
        <w:t>)</w:t>
      </w:r>
      <w:r w:rsidR="00F442C7">
        <w:rPr>
          <w:rFonts w:asciiTheme="majorHAnsi" w:hAnsiTheme="majorHAnsi" w:cs="Symbol"/>
          <w:color w:val="000000"/>
        </w:rPr>
        <w:t xml:space="preserve">. </w:t>
      </w:r>
      <w:r>
        <w:rPr>
          <w:rFonts w:asciiTheme="majorHAnsi" w:hAnsiTheme="majorHAnsi" w:cs="Symbol"/>
          <w:color w:val="000000"/>
        </w:rPr>
        <w:t>Magnitude of centroid movement is unchanged</w:t>
      </w:r>
      <w:r w:rsidR="008F5543">
        <w:rPr>
          <w:rFonts w:asciiTheme="majorHAnsi" w:hAnsiTheme="majorHAnsi" w:cs="Symbol"/>
          <w:color w:val="000000"/>
        </w:rPr>
        <w:t xml:space="preserve">, </w:t>
      </w:r>
      <w:r w:rsidR="00BF24F5">
        <w:rPr>
          <w:rFonts w:asciiTheme="majorHAnsi" w:hAnsiTheme="majorHAnsi" w:cs="Times"/>
          <w:color w:val="000000"/>
        </w:rPr>
        <w:t>indicating that the base of the vesicle formed is likely at the same position as in WT</w:t>
      </w:r>
      <w:r w:rsidR="00BF24F5">
        <w:rPr>
          <w:rFonts w:asciiTheme="majorHAnsi" w:hAnsiTheme="majorHAnsi" w:cs="Symbol"/>
          <w:color w:val="000000"/>
        </w:rPr>
        <w:t>. F</w:t>
      </w:r>
      <w:r w:rsidR="00EF52E9">
        <w:rPr>
          <w:rFonts w:asciiTheme="majorHAnsi" w:hAnsiTheme="majorHAnsi" w:cs="Symbol"/>
          <w:color w:val="000000"/>
        </w:rPr>
        <w:t>luorescent intensity shows the typical</w:t>
      </w:r>
      <w:r w:rsidR="008F5543">
        <w:rPr>
          <w:rFonts w:asciiTheme="majorHAnsi" w:hAnsiTheme="majorHAnsi" w:cs="Symbol"/>
          <w:color w:val="000000"/>
        </w:rPr>
        <w:t xml:space="preserve"> sharp drop.</w:t>
      </w:r>
      <w:r>
        <w:rPr>
          <w:rFonts w:asciiTheme="majorHAnsi" w:hAnsiTheme="majorHAnsi" w:cs="Symbol"/>
          <w:color w:val="000000"/>
        </w:rPr>
        <w:t xml:space="preserve"> </w:t>
      </w:r>
      <w:del w:id="149" w:author="Marko" w:date="2018-08-14T18:47:00Z">
        <w:r w:rsidR="00896228" w:rsidDel="005E27E0">
          <w:rPr>
            <w:rFonts w:asciiTheme="majorHAnsi" w:hAnsiTheme="majorHAnsi" w:cs="Symbol"/>
            <w:color w:val="000000"/>
          </w:rPr>
          <w:delText xml:space="preserve">This </w:delText>
        </w:r>
      </w:del>
      <w:ins w:id="150" w:author="Marko" w:date="2018-08-14T18:47:00Z">
        <w:r w:rsidR="005E27E0">
          <w:rPr>
            <w:rFonts w:asciiTheme="majorHAnsi" w:hAnsiTheme="majorHAnsi" w:cs="Symbol"/>
            <w:color w:val="000000"/>
          </w:rPr>
          <w:t xml:space="preserve">These </w:t>
        </w:r>
      </w:ins>
      <w:r w:rsidR="00896228">
        <w:rPr>
          <w:rFonts w:asciiTheme="majorHAnsi" w:hAnsiTheme="majorHAnsi" w:cs="Symbol"/>
          <w:color w:val="000000"/>
        </w:rPr>
        <w:t>data indicate</w:t>
      </w:r>
      <w:del w:id="151" w:author="Marko" w:date="2018-08-14T18:47:00Z">
        <w:r w:rsidR="00896228" w:rsidDel="00FA5700">
          <w:rPr>
            <w:rFonts w:asciiTheme="majorHAnsi" w:hAnsiTheme="majorHAnsi" w:cs="Symbol"/>
            <w:color w:val="000000"/>
          </w:rPr>
          <w:delText>s</w:delText>
        </w:r>
      </w:del>
      <w:r w:rsidR="00F442C7">
        <w:rPr>
          <w:rFonts w:asciiTheme="majorHAnsi" w:hAnsiTheme="majorHAnsi" w:cs="Symbol"/>
          <w:color w:val="000000"/>
        </w:rPr>
        <w:t xml:space="preserve"> that </w:t>
      </w:r>
      <w:del w:id="152" w:author="Marko" w:date="2018-08-14T18:48:00Z">
        <w:r w:rsidR="00F442C7" w:rsidDel="00D42F9C">
          <w:rPr>
            <w:rFonts w:asciiTheme="majorHAnsi" w:hAnsiTheme="majorHAnsi" w:cs="Symbol"/>
            <w:color w:val="000000"/>
          </w:rPr>
          <w:delText xml:space="preserve">if </w:delText>
        </w:r>
      </w:del>
      <w:r w:rsidR="00F442C7">
        <w:rPr>
          <w:rFonts w:asciiTheme="majorHAnsi" w:hAnsiTheme="majorHAnsi" w:cs="Symbol"/>
          <w:color w:val="000000"/>
        </w:rPr>
        <w:t xml:space="preserve">Vps1 </w:t>
      </w:r>
      <w:del w:id="153" w:author="Marko" w:date="2018-08-14T18:48:00Z">
        <w:r w:rsidR="00605407" w:rsidDel="00D42F9C">
          <w:rPr>
            <w:rFonts w:asciiTheme="majorHAnsi" w:hAnsiTheme="majorHAnsi" w:cs="Symbol"/>
            <w:color w:val="000000"/>
          </w:rPr>
          <w:delText xml:space="preserve">is </w:delText>
        </w:r>
        <w:r w:rsidR="00F442C7" w:rsidDel="00D42F9C">
          <w:rPr>
            <w:rFonts w:asciiTheme="majorHAnsi" w:hAnsiTheme="majorHAnsi" w:cs="Symbol"/>
            <w:color w:val="000000"/>
          </w:rPr>
          <w:delText>localize</w:delText>
        </w:r>
        <w:r w:rsidR="00605407" w:rsidDel="00D42F9C">
          <w:rPr>
            <w:rFonts w:asciiTheme="majorHAnsi" w:hAnsiTheme="majorHAnsi" w:cs="Symbol"/>
            <w:color w:val="000000"/>
          </w:rPr>
          <w:delText>d</w:delText>
        </w:r>
        <w:r w:rsidR="00F442C7" w:rsidDel="00D42F9C">
          <w:rPr>
            <w:rFonts w:asciiTheme="majorHAnsi" w:hAnsiTheme="majorHAnsi" w:cs="Symbol"/>
            <w:color w:val="000000"/>
          </w:rPr>
          <w:delText xml:space="preserve"> to endocytic patches in </w:delText>
        </w:r>
        <w:r w:rsidR="00F442C7" w:rsidRPr="00F442C7" w:rsidDel="0025153A">
          <w:rPr>
            <w:rFonts w:asciiTheme="majorHAnsi" w:hAnsiTheme="majorHAnsi" w:cs="Symbol"/>
            <w:i/>
            <w:color w:val="000000"/>
          </w:rPr>
          <w:delText>S.cerevisiae</w:delText>
        </w:r>
        <w:r w:rsidR="00F442C7" w:rsidDel="0025153A">
          <w:rPr>
            <w:rFonts w:asciiTheme="majorHAnsi" w:hAnsiTheme="majorHAnsi" w:cs="Symbol"/>
            <w:color w:val="000000"/>
          </w:rPr>
          <w:delText xml:space="preserve">, it </w:delText>
        </w:r>
      </w:del>
      <w:r w:rsidR="00F442C7">
        <w:rPr>
          <w:rFonts w:asciiTheme="majorHAnsi" w:hAnsiTheme="majorHAnsi" w:cs="Symbol"/>
          <w:color w:val="000000"/>
        </w:rPr>
        <w:t>is not involved in regulating membrane scission</w:t>
      </w:r>
      <w:ins w:id="154" w:author="Marko" w:date="2018-08-14T18:49:00Z">
        <w:r w:rsidR="0025153A">
          <w:rPr>
            <w:rFonts w:asciiTheme="majorHAnsi" w:hAnsiTheme="majorHAnsi" w:cs="Symbol"/>
            <w:color w:val="000000"/>
          </w:rPr>
          <w:t xml:space="preserve"> in</w:t>
        </w:r>
      </w:ins>
      <w:ins w:id="155" w:author="Marko" w:date="2018-08-14T18:48:00Z">
        <w:r w:rsidR="0025153A" w:rsidRPr="0025153A">
          <w:rPr>
            <w:rFonts w:asciiTheme="majorHAnsi" w:hAnsiTheme="majorHAnsi" w:cs="Symbol"/>
            <w:i/>
            <w:color w:val="000000"/>
          </w:rPr>
          <w:t xml:space="preserve"> </w:t>
        </w:r>
        <w:r w:rsidR="0025153A" w:rsidRPr="00F442C7">
          <w:rPr>
            <w:rFonts w:asciiTheme="majorHAnsi" w:hAnsiTheme="majorHAnsi" w:cs="Symbol"/>
            <w:i/>
            <w:color w:val="000000"/>
          </w:rPr>
          <w:t>S.</w:t>
        </w:r>
        <w:r w:rsidR="0025153A">
          <w:rPr>
            <w:rFonts w:asciiTheme="majorHAnsi" w:hAnsiTheme="majorHAnsi" w:cs="Symbol"/>
            <w:i/>
            <w:color w:val="000000"/>
          </w:rPr>
          <w:t xml:space="preserve"> </w:t>
        </w:r>
        <w:commentRangeStart w:id="156"/>
        <w:r w:rsidR="0025153A" w:rsidRPr="00F442C7">
          <w:rPr>
            <w:rFonts w:asciiTheme="majorHAnsi" w:hAnsiTheme="majorHAnsi" w:cs="Symbol"/>
            <w:i/>
            <w:color w:val="000000"/>
          </w:rPr>
          <w:t>cerevisiae</w:t>
        </w:r>
      </w:ins>
      <w:commentRangeEnd w:id="156"/>
      <w:ins w:id="157" w:author="Marko" w:date="2018-08-14T18:49:00Z">
        <w:r w:rsidR="00B44C38">
          <w:rPr>
            <w:rStyle w:val="CommentReference"/>
          </w:rPr>
          <w:commentReference w:id="156"/>
        </w:r>
      </w:ins>
      <w:r w:rsidR="00F442C7">
        <w:rPr>
          <w:rFonts w:asciiTheme="majorHAnsi" w:hAnsiTheme="majorHAnsi" w:cs="Symbol"/>
          <w:color w:val="000000"/>
        </w:rPr>
        <w:t xml:space="preserve">. </w:t>
      </w:r>
      <w:r w:rsidR="002C1AF6">
        <w:rPr>
          <w:rFonts w:asciiTheme="majorHAnsi" w:hAnsiTheme="majorHAnsi" w:cs="Symbol"/>
          <w:color w:val="000000"/>
        </w:rPr>
        <w:t xml:space="preserve"> </w:t>
      </w:r>
    </w:p>
    <w:p w14:paraId="6569DD67" w14:textId="77569801" w:rsidR="002275BB" w:rsidRDefault="00CD570C" w:rsidP="00980DE0">
      <w:pPr>
        <w:widowControl w:val="0"/>
        <w:autoSpaceDE w:val="0"/>
        <w:autoSpaceDN w:val="0"/>
        <w:adjustRightInd w:val="0"/>
        <w:rPr>
          <w:rFonts w:asciiTheme="majorHAnsi" w:hAnsiTheme="majorHAnsi" w:cs="Times"/>
          <w:color w:val="000000"/>
        </w:rPr>
      </w:pPr>
      <w:r>
        <w:rPr>
          <w:rFonts w:asciiTheme="majorHAnsi" w:hAnsiTheme="majorHAnsi" w:cs="Times"/>
          <w:noProof/>
          <w:color w:val="000000"/>
          <w:lang w:eastAsia="en-GB"/>
        </w:rPr>
        <w:lastRenderedPageBreak/>
        <w:drawing>
          <wp:inline distT="0" distB="0" distL="0" distR="0" wp14:anchorId="3A48EB3B" wp14:editId="1C334E7B">
            <wp:extent cx="5153660" cy="8853170"/>
            <wp:effectExtent l="0" t="0" r="2540" b="0"/>
            <wp:docPr id="43" name="Picture 43" descr="../../../../../../../../../Desktop/dm/thesis_git/cloned/figures/results_f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dm/thesis_git/cloned/figures/results_fin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53660" cy="8853170"/>
                    </a:xfrm>
                    <a:prstGeom prst="rect">
                      <a:avLst/>
                    </a:prstGeom>
                    <a:noFill/>
                    <a:ln>
                      <a:noFill/>
                    </a:ln>
                  </pic:spPr>
                </pic:pic>
              </a:graphicData>
            </a:graphic>
          </wp:inline>
        </w:drawing>
      </w:r>
    </w:p>
    <w:p w14:paraId="7EDF925D" w14:textId="0FC3626F" w:rsidR="00E26B2F" w:rsidRDefault="00E26B2F" w:rsidP="00980DE0">
      <w:pPr>
        <w:widowControl w:val="0"/>
        <w:autoSpaceDE w:val="0"/>
        <w:autoSpaceDN w:val="0"/>
        <w:adjustRightInd w:val="0"/>
        <w:rPr>
          <w:rFonts w:asciiTheme="majorHAnsi" w:hAnsiTheme="majorHAnsi" w:cs="Times"/>
          <w:color w:val="000000"/>
        </w:rPr>
      </w:pPr>
    </w:p>
    <w:p w14:paraId="2C44875C" w14:textId="194F1753" w:rsidR="005F520F" w:rsidRDefault="00A4054D" w:rsidP="00980DE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hAnsiTheme="majorHAnsi" w:cs="Times"/>
          <w:color w:val="000000"/>
        </w:rPr>
        <w:softHyphen/>
      </w:r>
      <w:r w:rsidR="00DB3165">
        <w:rPr>
          <w:rFonts w:asciiTheme="majorHAnsi" w:hAnsiTheme="majorHAnsi" w:cs="Times"/>
          <w:color w:val="000000"/>
        </w:rPr>
        <w:softHyphen/>
      </w:r>
      <w:r w:rsidR="0022747A" w:rsidRPr="0022747A">
        <w:rPr>
          <w:rFonts w:asciiTheme="majorHAnsi" w:eastAsia="Times New Roman" w:hAnsiTheme="majorHAnsi" w:cs="Times New Roman"/>
          <w:sz w:val="16"/>
          <w:szCs w:val="16"/>
          <w:lang w:eastAsia="en-GB"/>
        </w:rPr>
        <w:t xml:space="preserve"> </w:t>
      </w:r>
      <w:r w:rsidR="0022747A">
        <w:rPr>
          <w:rFonts w:asciiTheme="majorHAnsi" w:eastAsia="Times New Roman" w:hAnsiTheme="majorHAnsi" w:cs="Times New Roman"/>
          <w:sz w:val="16"/>
          <w:szCs w:val="16"/>
          <w:lang w:eastAsia="en-GB"/>
        </w:rPr>
        <w:t>Fig.2.5 A: Dot spots of yeast cells in WT, Vps1-GFP</w:t>
      </w:r>
      <w:r w:rsidR="00497640">
        <w:rPr>
          <w:rFonts w:asciiTheme="majorHAnsi" w:eastAsia="Times New Roman" w:hAnsiTheme="majorHAnsi" w:cs="Times New Roman"/>
          <w:sz w:val="16"/>
          <w:szCs w:val="16"/>
          <w:lang w:eastAsia="en-GB"/>
        </w:rPr>
        <w:t xml:space="preserve"> (diploid)</w:t>
      </w:r>
      <w:r w:rsidR="0022747A">
        <w:rPr>
          <w:rFonts w:asciiTheme="majorHAnsi" w:eastAsia="Times New Roman" w:hAnsiTheme="majorHAnsi" w:cs="Times New Roman"/>
          <w:sz w:val="16"/>
          <w:szCs w:val="16"/>
          <w:lang w:eastAsia="en-GB"/>
        </w:rPr>
        <w:t xml:space="preserve">, and </w:t>
      </w:r>
      <w:r w:rsidR="00004D5F" w:rsidRPr="00004D5F">
        <w:rPr>
          <w:rFonts w:asciiTheme="majorHAnsi" w:hAnsiTheme="majorHAnsi" w:cs="Times"/>
          <w:i/>
          <w:iCs/>
          <w:color w:val="000000"/>
          <w:sz w:val="16"/>
          <w:szCs w:val="16"/>
        </w:rPr>
        <w:t>vps1</w:t>
      </w:r>
      <w:r w:rsidR="00004D5F" w:rsidRPr="00004D5F">
        <w:rPr>
          <w:rFonts w:asciiTheme="majorHAnsi" w:hAnsiTheme="majorHAnsi" w:cs="Symbol"/>
          <w:color w:val="000000"/>
          <w:sz w:val="16"/>
          <w:szCs w:val="16"/>
        </w:rPr>
        <w:t>Δ</w:t>
      </w:r>
      <w:r w:rsidR="00004D5F" w:rsidRPr="00004D5F">
        <w:rPr>
          <w:rFonts w:asciiTheme="majorHAnsi" w:eastAsia="Times New Roman" w:hAnsiTheme="majorHAnsi" w:cs="Times New Roman"/>
          <w:sz w:val="16"/>
          <w:szCs w:val="16"/>
          <w:lang w:eastAsia="en-GB"/>
        </w:rPr>
        <w:t xml:space="preserve"> </w:t>
      </w:r>
      <w:r w:rsidR="0022747A">
        <w:rPr>
          <w:rFonts w:asciiTheme="majorHAnsi" w:eastAsia="Times New Roman" w:hAnsiTheme="majorHAnsi" w:cs="Times New Roman"/>
          <w:sz w:val="16"/>
          <w:szCs w:val="16"/>
          <w:lang w:eastAsia="en-GB"/>
        </w:rPr>
        <w:t xml:space="preserve">cell at 30C and 37C. </w:t>
      </w:r>
      <w:r w:rsidR="00531674" w:rsidRPr="00004D5F">
        <w:rPr>
          <w:rFonts w:asciiTheme="majorHAnsi" w:hAnsiTheme="majorHAnsi" w:cs="Times"/>
          <w:i/>
          <w:iCs/>
          <w:color w:val="000000"/>
          <w:sz w:val="16"/>
          <w:szCs w:val="16"/>
        </w:rPr>
        <w:t>vps1</w:t>
      </w:r>
      <w:r w:rsidR="00531674" w:rsidRPr="00004D5F">
        <w:rPr>
          <w:rFonts w:asciiTheme="majorHAnsi" w:hAnsiTheme="majorHAnsi" w:cs="Symbol"/>
          <w:color w:val="000000"/>
          <w:sz w:val="16"/>
          <w:szCs w:val="16"/>
        </w:rPr>
        <w:t>Δ</w:t>
      </w:r>
      <w:r w:rsidR="0022747A">
        <w:rPr>
          <w:rFonts w:asciiTheme="majorHAnsi" w:eastAsia="Times New Roman" w:hAnsiTheme="majorHAnsi" w:cs="Times New Roman"/>
          <w:sz w:val="16"/>
          <w:szCs w:val="16"/>
          <w:lang w:eastAsia="en-GB"/>
        </w:rPr>
        <w:t xml:space="preserve"> cells show a slight growth defect at 37C. </w:t>
      </w:r>
    </w:p>
    <w:p w14:paraId="2FB86EE5" w14:textId="242E2056" w:rsidR="0022747A" w:rsidRDefault="0022747A" w:rsidP="00980DE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B: Kymographs of Sla1-GFP and Rvs167-GFP in WT and </w:t>
      </w:r>
      <w:r w:rsidR="00531674" w:rsidRPr="00004D5F">
        <w:rPr>
          <w:rFonts w:asciiTheme="majorHAnsi" w:hAnsiTheme="majorHAnsi" w:cs="Times"/>
          <w:i/>
          <w:iCs/>
          <w:color w:val="000000"/>
          <w:sz w:val="16"/>
          <w:szCs w:val="16"/>
        </w:rPr>
        <w:t>vps1</w:t>
      </w:r>
      <w:r w:rsidR="00531674" w:rsidRPr="00004D5F">
        <w:rPr>
          <w:rFonts w:asciiTheme="majorHAnsi" w:hAnsiTheme="majorHAnsi" w:cs="Symbol"/>
          <w:color w:val="000000"/>
          <w:sz w:val="16"/>
          <w:szCs w:val="16"/>
        </w:rPr>
        <w:t>Δ</w:t>
      </w:r>
      <w:r w:rsidR="00531674">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 xml:space="preserve">cells show similar assembly/ disassembly. </w:t>
      </w:r>
      <w:r w:rsidRPr="000E01BC">
        <w:rPr>
          <w:rFonts w:asciiTheme="majorHAnsi" w:eastAsia="Times New Roman" w:hAnsiTheme="majorHAnsi" w:cs="Times New Roman"/>
          <w:b/>
          <w:color w:val="000000" w:themeColor="text1"/>
          <w:sz w:val="16"/>
          <w:szCs w:val="16"/>
          <w:lang w:eastAsia="en-GB"/>
        </w:rPr>
        <w:t>Exposure 80ms.</w:t>
      </w:r>
      <w:r w:rsidRPr="000E01BC">
        <w:rPr>
          <w:rFonts w:asciiTheme="majorHAnsi" w:eastAsia="Times New Roman" w:hAnsiTheme="majorHAnsi" w:cs="Times New Roman"/>
          <w:color w:val="000000" w:themeColor="text1"/>
          <w:sz w:val="16"/>
          <w:szCs w:val="16"/>
          <w:lang w:eastAsia="en-GB"/>
        </w:rPr>
        <w:t xml:space="preserve">  </w:t>
      </w:r>
    </w:p>
    <w:p w14:paraId="4EB48F27" w14:textId="2BCACD88" w:rsidR="00854452" w:rsidRDefault="00854452" w:rsidP="00980DE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C</w:t>
      </w:r>
      <w:r w:rsidR="00140A82">
        <w:rPr>
          <w:rFonts w:asciiTheme="majorHAnsi" w:eastAsia="Times New Roman" w:hAnsiTheme="majorHAnsi" w:cs="Times New Roman"/>
          <w:sz w:val="16"/>
          <w:szCs w:val="16"/>
          <w:lang w:eastAsia="en-GB"/>
        </w:rPr>
        <w:t>:</w:t>
      </w:r>
      <w:r>
        <w:rPr>
          <w:rFonts w:asciiTheme="majorHAnsi" w:eastAsia="Times New Roman" w:hAnsiTheme="majorHAnsi" w:cs="Times New Roman"/>
          <w:sz w:val="16"/>
          <w:szCs w:val="16"/>
          <w:lang w:eastAsia="en-GB"/>
        </w:rPr>
        <w:t xml:space="preserve"> Failure rate of membrane scission, </w:t>
      </w:r>
      <w:r w:rsidR="00E87FB7">
        <w:rPr>
          <w:rFonts w:asciiTheme="majorHAnsi" w:eastAsia="Times New Roman" w:hAnsiTheme="majorHAnsi" w:cs="Times New Roman"/>
          <w:sz w:val="16"/>
          <w:szCs w:val="16"/>
          <w:lang w:eastAsia="en-GB"/>
        </w:rPr>
        <w:t xml:space="preserve">in </w:t>
      </w:r>
      <w:r w:rsidR="00E87FB7" w:rsidRPr="00004D5F">
        <w:rPr>
          <w:rFonts w:asciiTheme="majorHAnsi" w:hAnsiTheme="majorHAnsi" w:cs="Times"/>
          <w:i/>
          <w:iCs/>
          <w:color w:val="000000"/>
          <w:sz w:val="16"/>
          <w:szCs w:val="16"/>
        </w:rPr>
        <w:t>vps1</w:t>
      </w:r>
      <w:r w:rsidR="00E87FB7" w:rsidRPr="00004D5F">
        <w:rPr>
          <w:rFonts w:asciiTheme="majorHAnsi" w:hAnsiTheme="majorHAnsi" w:cs="Symbol"/>
          <w:color w:val="000000"/>
          <w:sz w:val="16"/>
          <w:szCs w:val="16"/>
        </w:rPr>
        <w:t>Δ</w:t>
      </w:r>
      <w:r w:rsidR="00E87FB7">
        <w:rPr>
          <w:rFonts w:asciiTheme="majorHAnsi" w:eastAsia="Times New Roman" w:hAnsiTheme="majorHAnsi" w:cs="Times New Roman"/>
          <w:sz w:val="16"/>
          <w:szCs w:val="16"/>
          <w:lang w:eastAsia="en-GB"/>
        </w:rPr>
        <w:t xml:space="preserve">, </w:t>
      </w:r>
      <w:r w:rsidR="00E87FB7">
        <w:rPr>
          <w:rFonts w:asciiTheme="majorHAnsi" w:hAnsiTheme="majorHAnsi" w:cs="Times"/>
          <w:i/>
          <w:iCs/>
          <w:color w:val="000000"/>
          <w:sz w:val="16"/>
          <w:szCs w:val="16"/>
        </w:rPr>
        <w:t>rvs167</w:t>
      </w:r>
      <w:r w:rsidR="00E87FB7" w:rsidRPr="00004D5F">
        <w:rPr>
          <w:rFonts w:asciiTheme="majorHAnsi" w:hAnsiTheme="majorHAnsi" w:cs="Symbol"/>
          <w:color w:val="000000"/>
          <w:sz w:val="16"/>
          <w:szCs w:val="16"/>
        </w:rPr>
        <w:t>Δ</w:t>
      </w:r>
      <w:r w:rsidR="00E87FB7">
        <w:rPr>
          <w:rFonts w:asciiTheme="majorHAnsi" w:eastAsia="Times New Roman" w:hAnsiTheme="majorHAnsi" w:cs="Times New Roman"/>
          <w:sz w:val="16"/>
          <w:szCs w:val="16"/>
          <w:lang w:eastAsia="en-GB"/>
        </w:rPr>
        <w:t xml:space="preserve"> and WT cells. </w:t>
      </w:r>
    </w:p>
    <w:p w14:paraId="2A0FFF59" w14:textId="6427F2DE" w:rsidR="00140A82" w:rsidRDefault="00140A82" w:rsidP="00980DE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D, E: Averaged centroid movement and normalized fluorescent intensity of Sla1-GFP in WT and </w:t>
      </w:r>
      <w:r w:rsidR="00C01611" w:rsidRPr="00004D5F">
        <w:rPr>
          <w:rFonts w:asciiTheme="majorHAnsi" w:hAnsiTheme="majorHAnsi" w:cs="Times"/>
          <w:i/>
          <w:iCs/>
          <w:color w:val="000000"/>
          <w:sz w:val="16"/>
          <w:szCs w:val="16"/>
        </w:rPr>
        <w:t>vps1</w:t>
      </w:r>
      <w:r w:rsidR="00C01611" w:rsidRPr="00004D5F">
        <w:rPr>
          <w:rFonts w:asciiTheme="majorHAnsi" w:hAnsiTheme="majorHAnsi" w:cs="Symbol"/>
          <w:color w:val="000000"/>
          <w:sz w:val="16"/>
          <w:szCs w:val="16"/>
        </w:rPr>
        <w:t>Δ</w:t>
      </w:r>
      <w:r w:rsidR="00C01611">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 xml:space="preserve">strains. Time =0 (s) for WT Sla1 centroid is </w:t>
      </w:r>
      <w:r w:rsidR="000E01BC">
        <w:rPr>
          <w:rFonts w:asciiTheme="majorHAnsi" w:eastAsia="Times New Roman" w:hAnsiTheme="majorHAnsi" w:cs="Times New Roman"/>
          <w:sz w:val="16"/>
          <w:szCs w:val="16"/>
          <w:lang w:eastAsia="en-GB"/>
        </w:rPr>
        <w:t>scission time</w:t>
      </w:r>
      <w:r>
        <w:rPr>
          <w:rFonts w:asciiTheme="majorHAnsi" w:eastAsia="Times New Roman" w:hAnsiTheme="majorHAnsi" w:cs="Times New Roman"/>
          <w:sz w:val="16"/>
          <w:szCs w:val="16"/>
          <w:lang w:eastAsia="en-GB"/>
        </w:rPr>
        <w:t xml:space="preserve">. Sla1 for </w:t>
      </w:r>
      <w:r w:rsidR="00563E54" w:rsidRPr="00004D5F">
        <w:rPr>
          <w:rFonts w:asciiTheme="majorHAnsi" w:hAnsiTheme="majorHAnsi" w:cs="Times"/>
          <w:i/>
          <w:iCs/>
          <w:color w:val="000000"/>
          <w:sz w:val="16"/>
          <w:szCs w:val="16"/>
        </w:rPr>
        <w:t>vps1</w:t>
      </w:r>
      <w:r w:rsidR="00563E54" w:rsidRPr="00004D5F">
        <w:rPr>
          <w:rFonts w:asciiTheme="majorHAnsi" w:hAnsiTheme="majorHAnsi" w:cs="Symbol"/>
          <w:color w:val="000000"/>
          <w:sz w:val="16"/>
          <w:szCs w:val="16"/>
        </w:rPr>
        <w:t>Δ</w:t>
      </w:r>
      <w:r>
        <w:rPr>
          <w:rFonts w:asciiTheme="majorHAnsi" w:eastAsia="Times New Roman" w:hAnsiTheme="majorHAnsi" w:cs="Times New Roman"/>
          <w:sz w:val="16"/>
          <w:szCs w:val="16"/>
          <w:lang w:eastAsia="en-GB"/>
        </w:rPr>
        <w:t xml:space="preserve"> is shifted in time to </w:t>
      </w:r>
      <w:r w:rsidR="00563E54">
        <w:rPr>
          <w:rFonts w:asciiTheme="majorHAnsi" w:eastAsia="Times New Roman" w:hAnsiTheme="majorHAnsi" w:cs="Times New Roman"/>
          <w:sz w:val="16"/>
          <w:szCs w:val="16"/>
          <w:lang w:eastAsia="en-GB"/>
        </w:rPr>
        <w:t>begin</w:t>
      </w:r>
      <w:r>
        <w:rPr>
          <w:rFonts w:asciiTheme="majorHAnsi" w:eastAsia="Times New Roman" w:hAnsiTheme="majorHAnsi" w:cs="Times New Roman"/>
          <w:sz w:val="16"/>
          <w:szCs w:val="16"/>
          <w:lang w:eastAsia="en-GB"/>
        </w:rPr>
        <w:t xml:space="preserve"> inwards </w:t>
      </w:r>
      <w:r w:rsidR="00563E54">
        <w:rPr>
          <w:rFonts w:asciiTheme="majorHAnsi" w:eastAsia="Times New Roman" w:hAnsiTheme="majorHAnsi" w:cs="Times New Roman"/>
          <w:sz w:val="16"/>
          <w:szCs w:val="16"/>
          <w:lang w:eastAsia="en-GB"/>
        </w:rPr>
        <w:t xml:space="preserve">movement </w:t>
      </w:r>
      <w:r>
        <w:rPr>
          <w:rFonts w:asciiTheme="majorHAnsi" w:eastAsia="Times New Roman" w:hAnsiTheme="majorHAnsi" w:cs="Times New Roman"/>
          <w:sz w:val="16"/>
          <w:szCs w:val="16"/>
          <w:lang w:eastAsia="en-GB"/>
        </w:rPr>
        <w:t xml:space="preserve">at the same time as WT. </w:t>
      </w:r>
    </w:p>
    <w:p w14:paraId="48E05CBD" w14:textId="5CDCD692" w:rsidR="00140A82" w:rsidRDefault="00140A82" w:rsidP="00980DE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F, G: Averaged centroid movement and normalized fluorescent intensity of Rvs167-GFP in WT and </w:t>
      </w:r>
      <w:proofErr w:type="spellStart"/>
      <w:r w:rsidRPr="003952E5">
        <w:rPr>
          <w:rFonts w:asciiTheme="majorHAnsi" w:eastAsia="Times New Roman" w:hAnsiTheme="majorHAnsi" w:cs="Times New Roman"/>
          <w:i/>
          <w:sz w:val="16"/>
          <w:szCs w:val="16"/>
          <w:lang w:eastAsia="en-GB"/>
        </w:rPr>
        <w:t>vps</w:t>
      </w:r>
      <w:r w:rsidR="00AF21C6" w:rsidRPr="003952E5">
        <w:rPr>
          <w:rFonts w:asciiTheme="majorHAnsi" w:eastAsia="Times New Roman" w:hAnsiTheme="majorHAnsi" w:cs="Times New Roman"/>
          <w:i/>
          <w:sz w:val="16"/>
          <w:szCs w:val="16"/>
          <w:lang w:eastAsia="en-GB"/>
        </w:rPr>
        <w:t>Δ</w:t>
      </w:r>
      <w:proofErr w:type="spellEnd"/>
      <w:r w:rsidR="003952E5">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 xml:space="preserve">strains. Time =0 (s) for WT Rvs167 centroid is aligned to </w:t>
      </w:r>
      <w:r w:rsidR="003952E5">
        <w:rPr>
          <w:rFonts w:asciiTheme="majorHAnsi" w:eastAsia="Times New Roman" w:hAnsiTheme="majorHAnsi" w:cs="Times New Roman"/>
          <w:sz w:val="16"/>
          <w:szCs w:val="16"/>
          <w:lang w:eastAsia="en-GB"/>
        </w:rPr>
        <w:t>scission time</w:t>
      </w:r>
      <w:r>
        <w:rPr>
          <w:rFonts w:asciiTheme="majorHAnsi" w:eastAsia="Times New Roman" w:hAnsiTheme="majorHAnsi" w:cs="Times New Roman"/>
          <w:sz w:val="16"/>
          <w:szCs w:val="16"/>
          <w:lang w:eastAsia="en-GB"/>
        </w:rPr>
        <w:t xml:space="preserve">. Rvs167 for </w:t>
      </w:r>
      <w:proofErr w:type="spellStart"/>
      <w:r w:rsidRPr="00C3490B">
        <w:rPr>
          <w:rFonts w:asciiTheme="majorHAnsi" w:eastAsia="Times New Roman" w:hAnsiTheme="majorHAnsi" w:cs="Times New Roman"/>
          <w:i/>
          <w:sz w:val="16"/>
          <w:szCs w:val="16"/>
          <w:lang w:eastAsia="en-GB"/>
        </w:rPr>
        <w:t>vps</w:t>
      </w:r>
      <w:r w:rsidR="00AF21C6" w:rsidRPr="00C3490B">
        <w:rPr>
          <w:rFonts w:asciiTheme="majorHAnsi" w:eastAsia="Times New Roman" w:hAnsiTheme="majorHAnsi" w:cs="Times New Roman"/>
          <w:i/>
          <w:sz w:val="16"/>
          <w:szCs w:val="16"/>
          <w:lang w:eastAsia="en-GB"/>
        </w:rPr>
        <w:t>Δ</w:t>
      </w:r>
      <w:proofErr w:type="spellEnd"/>
      <w:r w:rsidR="00C3490B" w:rsidRPr="00C3490B">
        <w:rPr>
          <w:rFonts w:asciiTheme="majorHAnsi" w:eastAsia="Times New Roman" w:hAnsiTheme="majorHAnsi" w:cs="Times New Roman"/>
          <w:i/>
          <w:sz w:val="16"/>
          <w:szCs w:val="16"/>
          <w:lang w:eastAsia="en-GB"/>
        </w:rPr>
        <w:t xml:space="preserve"> </w:t>
      </w:r>
      <w:r>
        <w:rPr>
          <w:rFonts w:asciiTheme="majorHAnsi" w:eastAsia="Times New Roman" w:hAnsiTheme="majorHAnsi" w:cs="Times New Roman"/>
          <w:sz w:val="16"/>
          <w:szCs w:val="16"/>
          <w:lang w:eastAsia="en-GB"/>
        </w:rPr>
        <w:t xml:space="preserve">is shifted in time so that fluorescent intensity maxima </w:t>
      </w:r>
      <w:proofErr w:type="gramStart"/>
      <w:r>
        <w:rPr>
          <w:rFonts w:asciiTheme="majorHAnsi" w:eastAsia="Times New Roman" w:hAnsiTheme="majorHAnsi" w:cs="Times New Roman"/>
          <w:sz w:val="16"/>
          <w:szCs w:val="16"/>
          <w:lang w:eastAsia="en-GB"/>
        </w:rPr>
        <w:t>is</w:t>
      </w:r>
      <w:proofErr w:type="gramEnd"/>
      <w:r>
        <w:rPr>
          <w:rFonts w:asciiTheme="majorHAnsi" w:eastAsia="Times New Roman" w:hAnsiTheme="majorHAnsi" w:cs="Times New Roman"/>
          <w:sz w:val="16"/>
          <w:szCs w:val="16"/>
          <w:lang w:eastAsia="en-GB"/>
        </w:rPr>
        <w:t xml:space="preserve"> at time=0 (s).</w:t>
      </w:r>
    </w:p>
    <w:p w14:paraId="6E56EC62" w14:textId="77777777" w:rsidR="00140A82" w:rsidRDefault="00140A82" w:rsidP="00980DE0">
      <w:pPr>
        <w:widowControl w:val="0"/>
        <w:autoSpaceDE w:val="0"/>
        <w:autoSpaceDN w:val="0"/>
        <w:adjustRightInd w:val="0"/>
        <w:rPr>
          <w:rFonts w:asciiTheme="majorHAnsi" w:eastAsia="Times New Roman" w:hAnsiTheme="majorHAnsi" w:cs="Times New Roman"/>
          <w:sz w:val="16"/>
          <w:szCs w:val="16"/>
          <w:lang w:eastAsia="en-GB"/>
        </w:rPr>
      </w:pPr>
    </w:p>
    <w:p w14:paraId="6F4A778F" w14:textId="77777777" w:rsidR="0022747A" w:rsidRDefault="0022747A" w:rsidP="00980DE0">
      <w:pPr>
        <w:widowControl w:val="0"/>
        <w:autoSpaceDE w:val="0"/>
        <w:autoSpaceDN w:val="0"/>
        <w:adjustRightInd w:val="0"/>
        <w:rPr>
          <w:rFonts w:asciiTheme="majorHAnsi" w:eastAsia="Times New Roman" w:hAnsiTheme="majorHAnsi" w:cs="Times New Roman"/>
          <w:sz w:val="16"/>
          <w:szCs w:val="16"/>
          <w:lang w:eastAsia="en-GB"/>
        </w:rPr>
      </w:pPr>
    </w:p>
    <w:p w14:paraId="16D9A050" w14:textId="77777777" w:rsidR="0022747A" w:rsidRDefault="0022747A" w:rsidP="00980DE0">
      <w:pPr>
        <w:widowControl w:val="0"/>
        <w:autoSpaceDE w:val="0"/>
        <w:autoSpaceDN w:val="0"/>
        <w:adjustRightInd w:val="0"/>
        <w:rPr>
          <w:rFonts w:asciiTheme="majorHAnsi" w:eastAsia="Times New Roman" w:hAnsiTheme="majorHAnsi" w:cs="Times New Roman"/>
          <w:sz w:val="16"/>
          <w:szCs w:val="16"/>
          <w:lang w:eastAsia="en-GB"/>
        </w:rPr>
      </w:pPr>
    </w:p>
    <w:p w14:paraId="35E7DE2D" w14:textId="77777777" w:rsidR="0022747A" w:rsidRDefault="0022747A" w:rsidP="00980DE0">
      <w:pPr>
        <w:widowControl w:val="0"/>
        <w:autoSpaceDE w:val="0"/>
        <w:autoSpaceDN w:val="0"/>
        <w:adjustRightInd w:val="0"/>
        <w:rPr>
          <w:rFonts w:asciiTheme="majorHAnsi" w:hAnsiTheme="majorHAnsi" w:cs="Times"/>
          <w:color w:val="000000"/>
        </w:rPr>
      </w:pPr>
    </w:p>
    <w:p w14:paraId="75C795DC" w14:textId="7945FE05" w:rsidR="004A5F86" w:rsidRDefault="007129A9" w:rsidP="00AF21C6">
      <w:pPr>
        <w:widowControl w:val="0"/>
        <w:autoSpaceDE w:val="0"/>
        <w:autoSpaceDN w:val="0"/>
        <w:adjustRightInd w:val="0"/>
        <w:outlineLvl w:val="0"/>
        <w:rPr>
          <w:rFonts w:asciiTheme="majorHAnsi" w:hAnsiTheme="majorHAnsi" w:cs="Times"/>
          <w:b/>
          <w:color w:val="000000"/>
          <w:sz w:val="28"/>
          <w:szCs w:val="28"/>
        </w:rPr>
      </w:pPr>
      <w:commentRangeStart w:id="158"/>
      <w:proofErr w:type="spellStart"/>
      <w:r>
        <w:rPr>
          <w:rFonts w:asciiTheme="majorHAnsi" w:hAnsiTheme="majorHAnsi" w:cs="Times"/>
          <w:b/>
          <w:color w:val="000000"/>
          <w:sz w:val="28"/>
          <w:szCs w:val="28"/>
        </w:rPr>
        <w:t>Rvs</w:t>
      </w:r>
      <w:proofErr w:type="spellEnd"/>
      <w:r>
        <w:rPr>
          <w:rFonts w:asciiTheme="majorHAnsi" w:hAnsiTheme="majorHAnsi" w:cs="Times"/>
          <w:b/>
          <w:color w:val="000000"/>
          <w:sz w:val="28"/>
          <w:szCs w:val="28"/>
        </w:rPr>
        <w:t xml:space="preserve"> forms a barrier for lipid diffusion, generating forces for scission</w:t>
      </w:r>
      <w:commentRangeEnd w:id="158"/>
      <w:r w:rsidR="0099782C">
        <w:rPr>
          <w:rStyle w:val="CommentReference"/>
        </w:rPr>
        <w:commentReference w:id="158"/>
      </w:r>
    </w:p>
    <w:p w14:paraId="04CD1F6C" w14:textId="5D3F4E79" w:rsidR="004A5F86" w:rsidRDefault="004A5F86" w:rsidP="004A5F86">
      <w:pPr>
        <w:widowControl w:val="0"/>
        <w:autoSpaceDE w:val="0"/>
        <w:autoSpaceDN w:val="0"/>
        <w:adjustRightInd w:val="0"/>
        <w:rPr>
          <w:rFonts w:asciiTheme="majorHAnsi" w:hAnsiTheme="majorHAnsi" w:cs="Times"/>
          <w:color w:val="000000"/>
        </w:rPr>
      </w:pPr>
      <w:proofErr w:type="spellStart"/>
      <w:r>
        <w:rPr>
          <w:rFonts w:asciiTheme="majorHAnsi" w:hAnsiTheme="majorHAnsi" w:cs="Times"/>
          <w:color w:val="000000"/>
        </w:rPr>
        <w:t>P</w:t>
      </w:r>
      <w:r w:rsidRPr="00D41BC4">
        <w:rPr>
          <w:rFonts w:asciiTheme="majorHAnsi" w:hAnsiTheme="majorHAnsi" w:cs="Times"/>
          <w:color w:val="000000"/>
        </w:rPr>
        <w:t>hosphatidylinositol</w:t>
      </w:r>
      <w:r>
        <w:rPr>
          <w:rFonts w:asciiTheme="majorHAnsi" w:hAnsiTheme="majorHAnsi" w:cs="Times"/>
          <w:color w:val="000000"/>
        </w:rPr>
        <w:t>s</w:t>
      </w:r>
      <w:proofErr w:type="spellEnd"/>
      <w:r>
        <w:rPr>
          <w:rFonts w:asciiTheme="majorHAnsi" w:hAnsiTheme="majorHAnsi" w:cs="Times"/>
          <w:color w:val="000000"/>
        </w:rPr>
        <w:t xml:space="preserve"> (PIs)</w:t>
      </w:r>
      <w:r w:rsidRPr="00D41BC4">
        <w:rPr>
          <w:rFonts w:asciiTheme="majorHAnsi" w:hAnsiTheme="majorHAnsi" w:cs="Times"/>
          <w:color w:val="000000"/>
        </w:rPr>
        <w:t xml:space="preserve"> </w:t>
      </w:r>
      <w:r>
        <w:rPr>
          <w:rFonts w:asciiTheme="majorHAnsi" w:hAnsiTheme="majorHAnsi" w:cs="Times"/>
          <w:color w:val="000000"/>
        </w:rPr>
        <w:t xml:space="preserve">and their </w:t>
      </w:r>
      <w:r w:rsidR="00AB64CA">
        <w:rPr>
          <w:rFonts w:asciiTheme="majorHAnsi" w:hAnsiTheme="majorHAnsi" w:cs="Times"/>
          <w:color w:val="000000"/>
        </w:rPr>
        <w:t xml:space="preserve">lipid </w:t>
      </w:r>
      <w:r>
        <w:rPr>
          <w:rFonts w:asciiTheme="majorHAnsi" w:hAnsiTheme="majorHAnsi" w:cs="Times"/>
          <w:color w:val="000000"/>
        </w:rPr>
        <w:t xml:space="preserve">derivatives play important roles in many cellular processes including membrane trafficking and cell signalling. Conversion between lipid types is driven by kinases, lipases, and phosphatases and controlled throughout the membrane trafficking pathway. </w:t>
      </w:r>
    </w:p>
    <w:p w14:paraId="4C3B2782" w14:textId="77777777" w:rsidR="004A5F86" w:rsidRPr="00B6454D" w:rsidRDefault="004A5F86" w:rsidP="004A5F86">
      <w:pPr>
        <w:widowControl w:val="0"/>
        <w:autoSpaceDE w:val="0"/>
        <w:autoSpaceDN w:val="0"/>
        <w:adjustRightInd w:val="0"/>
        <w:rPr>
          <w:rFonts w:asciiTheme="majorHAnsi" w:hAnsiTheme="majorHAnsi" w:cs="Times"/>
          <w:b/>
          <w:color w:val="000000"/>
          <w:sz w:val="28"/>
          <w:szCs w:val="28"/>
        </w:rPr>
      </w:pPr>
    </w:p>
    <w:p w14:paraId="3CFD3CA9" w14:textId="4B716FAD" w:rsidR="005D04D3" w:rsidRDefault="004A5F86" w:rsidP="004A5F86">
      <w:pPr>
        <w:widowControl w:val="0"/>
        <w:autoSpaceDE w:val="0"/>
        <w:autoSpaceDN w:val="0"/>
        <w:adjustRightInd w:val="0"/>
        <w:rPr>
          <w:rFonts w:asciiTheme="majorHAnsi" w:hAnsiTheme="majorHAnsi" w:cs="Times"/>
          <w:color w:val="000000"/>
        </w:rPr>
      </w:pPr>
      <w:r>
        <w:rPr>
          <w:rFonts w:asciiTheme="majorHAnsi" w:hAnsiTheme="majorHAnsi" w:cs="Times"/>
          <w:color w:val="000000"/>
        </w:rPr>
        <w:t>P</w:t>
      </w:r>
      <w:r w:rsidRPr="00D41BC4">
        <w:rPr>
          <w:rFonts w:asciiTheme="majorHAnsi" w:hAnsiTheme="majorHAnsi" w:cs="Times"/>
          <w:color w:val="000000"/>
        </w:rPr>
        <w:t>hosphatidylinositol</w:t>
      </w:r>
      <w:r w:rsidR="00AB64CA">
        <w:rPr>
          <w:rFonts w:asciiTheme="majorHAnsi" w:hAnsiTheme="majorHAnsi" w:cs="Times"/>
          <w:color w:val="000000"/>
        </w:rPr>
        <w:t xml:space="preserve"> </w:t>
      </w:r>
      <w:r>
        <w:rPr>
          <w:rFonts w:asciiTheme="majorHAnsi" w:hAnsiTheme="majorHAnsi" w:cs="Times"/>
          <w:color w:val="000000"/>
        </w:rPr>
        <w:t>(4,5)-</w:t>
      </w:r>
      <w:proofErr w:type="spellStart"/>
      <w:r>
        <w:rPr>
          <w:rFonts w:asciiTheme="majorHAnsi" w:hAnsiTheme="majorHAnsi" w:cs="Times"/>
          <w:color w:val="000000"/>
        </w:rPr>
        <w:t>biphosphate</w:t>
      </w:r>
      <w:proofErr w:type="spellEnd"/>
      <w:r>
        <w:rPr>
          <w:rFonts w:asciiTheme="majorHAnsi" w:hAnsiTheme="majorHAnsi" w:cs="Times"/>
          <w:color w:val="000000"/>
        </w:rPr>
        <w:t xml:space="preserve"> (PI(4,</w:t>
      </w:r>
      <w:proofErr w:type="gramStart"/>
      <w:r>
        <w:rPr>
          <w:rFonts w:asciiTheme="majorHAnsi" w:hAnsiTheme="majorHAnsi" w:cs="Times"/>
          <w:color w:val="000000"/>
        </w:rPr>
        <w:t>5)P</w:t>
      </w:r>
      <w:proofErr w:type="gramEnd"/>
      <w:r w:rsidRPr="00A77FC3">
        <w:rPr>
          <w:rFonts w:asciiTheme="majorHAnsi" w:hAnsiTheme="majorHAnsi" w:cs="Times"/>
          <w:color w:val="000000"/>
          <w:vertAlign w:val="subscript"/>
          <w:rPrChange w:id="159" w:author="Marko" w:date="2018-08-14T18:55:00Z">
            <w:rPr>
              <w:rFonts w:asciiTheme="majorHAnsi" w:hAnsiTheme="majorHAnsi" w:cs="Times"/>
              <w:color w:val="000000"/>
            </w:rPr>
          </w:rPrChange>
        </w:rPr>
        <w:t>2</w:t>
      </w:r>
      <w:r>
        <w:rPr>
          <w:rFonts w:asciiTheme="majorHAnsi" w:hAnsiTheme="majorHAnsi" w:cs="Times"/>
          <w:color w:val="000000"/>
        </w:rPr>
        <w:t xml:space="preserve">) is an important lipid type found at the cell surface, and is enriched and depleted from endocytic sites at the plasma membrane in concert with the assembly and disassembly of the endocytic machinery. </w:t>
      </w:r>
      <w:proofErr w:type="spellStart"/>
      <w:r>
        <w:rPr>
          <w:rFonts w:asciiTheme="majorHAnsi" w:hAnsiTheme="majorHAnsi" w:cs="Times"/>
          <w:color w:val="000000"/>
        </w:rPr>
        <w:t>Synaptojanins</w:t>
      </w:r>
      <w:proofErr w:type="spellEnd"/>
      <w:r>
        <w:rPr>
          <w:rFonts w:asciiTheme="majorHAnsi" w:hAnsiTheme="majorHAnsi" w:cs="Times"/>
          <w:color w:val="000000"/>
        </w:rPr>
        <w:t xml:space="preserve"> form a subset of inositol polyphosphate 5-phosphatases that </w:t>
      </w:r>
      <w:proofErr w:type="spellStart"/>
      <w:r>
        <w:rPr>
          <w:rFonts w:asciiTheme="majorHAnsi" w:hAnsiTheme="majorHAnsi" w:cs="Times"/>
          <w:color w:val="000000"/>
        </w:rPr>
        <w:t>hydrolyze</w:t>
      </w:r>
      <w:proofErr w:type="spellEnd"/>
      <w:r>
        <w:rPr>
          <w:rFonts w:asciiTheme="majorHAnsi" w:hAnsiTheme="majorHAnsi" w:cs="Times"/>
          <w:color w:val="000000"/>
        </w:rPr>
        <w:t xml:space="preserve"> </w:t>
      </w:r>
      <w:proofErr w:type="gramStart"/>
      <w:r>
        <w:rPr>
          <w:rFonts w:asciiTheme="majorHAnsi" w:hAnsiTheme="majorHAnsi" w:cs="Times"/>
          <w:color w:val="000000"/>
        </w:rPr>
        <w:t>PI(</w:t>
      </w:r>
      <w:proofErr w:type="gramEnd"/>
      <w:r>
        <w:rPr>
          <w:rFonts w:asciiTheme="majorHAnsi" w:hAnsiTheme="majorHAnsi" w:cs="Times"/>
          <w:color w:val="000000"/>
        </w:rPr>
        <w:t>4,5)P2 to PI(4)P by removing the phosphate at the 5’ position of the inositol ring</w:t>
      </w:r>
      <w:r w:rsidR="00141DF7">
        <w:rPr>
          <w:rFonts w:asciiTheme="majorHAnsi" w:hAnsiTheme="majorHAnsi" w:cs="Times"/>
          <w:color w:val="000000"/>
        </w:rPr>
        <w:t xml:space="preserve">. They are known to </w:t>
      </w:r>
      <w:r w:rsidR="0091113A">
        <w:rPr>
          <w:rFonts w:asciiTheme="majorHAnsi" w:hAnsiTheme="majorHAnsi" w:cs="Times"/>
          <w:color w:val="000000"/>
        </w:rPr>
        <w:t>take part in</w:t>
      </w:r>
      <w:r>
        <w:rPr>
          <w:rFonts w:asciiTheme="majorHAnsi" w:hAnsiTheme="majorHAnsi" w:cs="Times"/>
          <w:color w:val="000000"/>
        </w:rPr>
        <w:t xml:space="preserve"> CME and intracellular signalling, as well as in modulating the actin cytoskeleton</w:t>
      </w:r>
      <w:r>
        <w:rPr>
          <w:rFonts w:asciiTheme="majorHAnsi" w:hAnsiTheme="majorHAnsi" w:cs="Times"/>
          <w:color w:val="000000"/>
        </w:rPr>
        <w:fldChar w:fldCharType="begin" w:fldLock="1"/>
      </w:r>
      <w:r w:rsidR="000E59E3">
        <w:rPr>
          <w:rFonts w:asciiTheme="majorHAnsi" w:hAnsiTheme="majorHAnsi" w:cs="Times"/>
          <w:color w:val="000000"/>
        </w:rPr>
        <w:instrText>ADDIN CSL_CITATION {"citationItems":[{"id":"ITEM-1","itemData":{"DOI":"10.1038/379353a0","ISSN":"0028-0836","PMID":"8552192","abstract":"Synaptojanin is a nerve terminal protein of relative molecular mass 145,000 which appears to participate with dynamin in synaptic vesicle recycling. The central region of synaptojanin defines it as a member of the inositol-5-phosphatase family, which includes the product of the gene that is defective in the oculocerebrorenal syndrome of Lowe. Synaptojanin has 5-phosphatase activity and its amino-terminal domain is homologous with the yeast protein Sac1 (Rsd1), which is genetically implicated in phospholipid metabolism and in the function of the actin cytoskeleton. The carboxy terminus, which is of different lengths in adult and developing neurons owing to the alternative use of two termination sites, is proline-rich, consistent with the reported interaction of synaptojanin with the SH3 domains of Grb2 (refs 1, 2). Synaptojanin is the only other major brain protein besides dynamin that binds the SH3 domain of amphiphysin, a presynaptic protein with a putative function in endocytosis. Our results suggest a link between phosphoinositide metabolism and synaptic vesicle recycling.","author":[{"dropping-particle":"","family":"McPherson","given":"Peter S.","non-dropping-particle":"","parse-names":false,"suffix":""},{"dropping-particle":"","family":"Garcia","given":"Elizabeth P.","non-dropping-particle":"","parse-names":false,"suffix":""},{"dropping-particle":"","family":"Slepnev","given":"Vladimir I.","non-dropping-particle":"","parse-names":false,"suffix":""},{"dropping-particle":"","family":"David","given":"Carol","non-dropping-particle":"","parse-names":false,"suffix":""},{"dropping-particle":"","family":"Zhang","given":"Xiaomei","non-dropping-particle":"","parse-names":false,"suffix":""},{"dropping-particle":"","family":"Grabs","given":"Detlev","non-dropping-particle":"","parse-names":false,"suffix":""},{"dropping-particle":"","family":"Sossini","given":"Wayne S.","non-dropping-particle":"","parse-names":false,"suffix":""},{"dropping-particle":"","family":"Bauerfeind","given":"Rudolf","non-dropping-particle":"","parse-names":false,"suffix":""},{"dropping-particle":"","family":"Nemoto","given":"Yasuo","non-dropping-particle":"","parse-names":false,"suffix":""},{"dropping-particle":"","family":"Camilli","given":"Pietro","non-dropping-particle":"De","parse-names":false,"suffix":""}],"container-title":"Nature","id":"ITEM-1","issue":"6563","issued":{"date-parts":[["1996","1","25"]]},"page":"353-357","title":"A presynaptic inositol-5-phosphatase","type":"article-journal","volume":"379"},"uris":["http://www.mendeley.com/documents/?uuid=867fc829-9f5d-3d15-8c61-cb115f8e0fb2"]}],"mendeley":{"formattedCitation":"&lt;sup&gt;25&lt;/sup&gt;","plainTextFormattedCitation":"25","previouslyFormattedCitation":"&lt;sup&gt;25&lt;/sup&gt;"},"properties":{"noteIndex":0},"schema":"https://github.com/citation-style-language/schema/raw/master/csl-citation.json"}</w:instrText>
      </w:r>
      <w:r>
        <w:rPr>
          <w:rFonts w:asciiTheme="majorHAnsi" w:hAnsiTheme="majorHAnsi" w:cs="Times"/>
          <w:color w:val="000000"/>
        </w:rPr>
        <w:fldChar w:fldCharType="separate"/>
      </w:r>
      <w:r w:rsidR="00983C0D" w:rsidRPr="00983C0D">
        <w:rPr>
          <w:rFonts w:asciiTheme="majorHAnsi" w:hAnsiTheme="majorHAnsi" w:cs="Times"/>
          <w:noProof/>
          <w:color w:val="000000"/>
          <w:vertAlign w:val="superscript"/>
        </w:rPr>
        <w:t>25</w:t>
      </w:r>
      <w:r>
        <w:rPr>
          <w:rFonts w:asciiTheme="majorHAnsi" w:hAnsiTheme="majorHAnsi" w:cs="Times"/>
          <w:color w:val="000000"/>
        </w:rPr>
        <w:fldChar w:fldCharType="end"/>
      </w:r>
      <w:r>
        <w:rPr>
          <w:rFonts w:asciiTheme="majorHAnsi" w:hAnsiTheme="majorHAnsi" w:cs="Times"/>
          <w:color w:val="000000"/>
        </w:rPr>
        <w:t xml:space="preserve">. </w:t>
      </w:r>
    </w:p>
    <w:p w14:paraId="3B558BEA" w14:textId="77777777" w:rsidR="005D04D3" w:rsidRDefault="005D04D3" w:rsidP="004A5F86">
      <w:pPr>
        <w:widowControl w:val="0"/>
        <w:autoSpaceDE w:val="0"/>
        <w:autoSpaceDN w:val="0"/>
        <w:adjustRightInd w:val="0"/>
        <w:rPr>
          <w:rFonts w:asciiTheme="majorHAnsi" w:hAnsiTheme="majorHAnsi" w:cs="Times"/>
          <w:color w:val="000000"/>
        </w:rPr>
      </w:pPr>
    </w:p>
    <w:p w14:paraId="146785B0" w14:textId="0189DE53" w:rsidR="004A5F86" w:rsidRDefault="005D04D3" w:rsidP="004A5F86">
      <w:pPr>
        <w:widowControl w:val="0"/>
        <w:autoSpaceDE w:val="0"/>
        <w:autoSpaceDN w:val="0"/>
        <w:adjustRightInd w:val="0"/>
        <w:rPr>
          <w:rFonts w:asciiTheme="majorHAnsi" w:hAnsiTheme="majorHAnsi" w:cs="Times"/>
          <w:color w:val="000000"/>
        </w:rPr>
      </w:pPr>
      <w:r>
        <w:rPr>
          <w:rFonts w:asciiTheme="majorHAnsi" w:hAnsiTheme="majorHAnsi" w:cs="Times"/>
          <w:color w:val="000000"/>
        </w:rPr>
        <w:t>I</w:t>
      </w:r>
      <w:r w:rsidR="004A5F86">
        <w:rPr>
          <w:rFonts w:asciiTheme="majorHAnsi" w:hAnsiTheme="majorHAnsi" w:cs="Times"/>
          <w:color w:val="000000"/>
        </w:rPr>
        <w:t xml:space="preserve">n mammalian cells, disruption of </w:t>
      </w:r>
      <w:proofErr w:type="spellStart"/>
      <w:r w:rsidR="004A5F86">
        <w:rPr>
          <w:rFonts w:asciiTheme="majorHAnsi" w:hAnsiTheme="majorHAnsi" w:cs="Times"/>
          <w:color w:val="000000"/>
        </w:rPr>
        <w:t>Synaptojanin</w:t>
      </w:r>
      <w:proofErr w:type="spellEnd"/>
      <w:r w:rsidR="004A5F86">
        <w:rPr>
          <w:rFonts w:asciiTheme="majorHAnsi" w:hAnsiTheme="majorHAnsi" w:cs="Times"/>
          <w:color w:val="000000"/>
        </w:rPr>
        <w:t xml:space="preserve"> genes results in cellular accumulation of </w:t>
      </w:r>
      <w:proofErr w:type="gramStart"/>
      <w:r w:rsidR="004A5F86">
        <w:rPr>
          <w:rFonts w:asciiTheme="majorHAnsi" w:hAnsiTheme="majorHAnsi" w:cs="Times"/>
          <w:color w:val="000000"/>
        </w:rPr>
        <w:t>PI(</w:t>
      </w:r>
      <w:proofErr w:type="gramEnd"/>
      <w:r w:rsidR="004A5F86">
        <w:rPr>
          <w:rFonts w:asciiTheme="majorHAnsi" w:hAnsiTheme="majorHAnsi" w:cs="Times"/>
          <w:color w:val="000000"/>
        </w:rPr>
        <w:t xml:space="preserve">4,5)P2 </w:t>
      </w:r>
      <w:r>
        <w:rPr>
          <w:rFonts w:asciiTheme="majorHAnsi" w:hAnsiTheme="majorHAnsi" w:cs="Times"/>
          <w:color w:val="000000"/>
        </w:rPr>
        <w:t>at endocytic sites</w:t>
      </w:r>
      <w:r w:rsidR="00035692">
        <w:rPr>
          <w:rFonts w:asciiTheme="majorHAnsi" w:hAnsiTheme="majorHAnsi" w:cs="Times"/>
          <w:color w:val="000000"/>
        </w:rPr>
        <w:t>.</w:t>
      </w:r>
      <w:r>
        <w:rPr>
          <w:rFonts w:asciiTheme="majorHAnsi" w:hAnsiTheme="majorHAnsi" w:cs="Times"/>
          <w:color w:val="000000"/>
        </w:rPr>
        <w:t xml:space="preserve"> </w:t>
      </w:r>
      <w:r w:rsidR="00035692">
        <w:rPr>
          <w:rFonts w:asciiTheme="majorHAnsi" w:hAnsiTheme="majorHAnsi" w:cs="Times"/>
          <w:color w:val="000000"/>
        </w:rPr>
        <w:t>C</w:t>
      </w:r>
      <w:r w:rsidR="004A5F86">
        <w:rPr>
          <w:rFonts w:asciiTheme="majorHAnsi" w:hAnsiTheme="majorHAnsi" w:cs="Times"/>
          <w:color w:val="000000"/>
        </w:rPr>
        <w:t xml:space="preserve">oated vesicles </w:t>
      </w:r>
      <w:r w:rsidR="00035692">
        <w:rPr>
          <w:rFonts w:asciiTheme="majorHAnsi" w:hAnsiTheme="majorHAnsi" w:cs="Times"/>
          <w:color w:val="000000"/>
        </w:rPr>
        <w:t xml:space="preserve">gather </w:t>
      </w:r>
      <w:r w:rsidR="004A5F86">
        <w:rPr>
          <w:rFonts w:asciiTheme="majorHAnsi" w:hAnsiTheme="majorHAnsi" w:cs="Times"/>
          <w:color w:val="000000"/>
        </w:rPr>
        <w:t xml:space="preserve">at the plasma membrane, suggesting a role for lipid hydrolysis in releasing coat proteins from nascent vesicles. </w:t>
      </w:r>
      <w:proofErr w:type="spellStart"/>
      <w:r w:rsidR="004A5F86">
        <w:rPr>
          <w:rFonts w:asciiTheme="majorHAnsi" w:hAnsiTheme="majorHAnsi" w:cs="Times"/>
          <w:color w:val="000000"/>
        </w:rPr>
        <w:t>Synaptojanins</w:t>
      </w:r>
      <w:proofErr w:type="spellEnd"/>
      <w:r w:rsidR="004A5F86">
        <w:rPr>
          <w:rFonts w:asciiTheme="majorHAnsi" w:hAnsiTheme="majorHAnsi" w:cs="Times"/>
          <w:color w:val="000000"/>
        </w:rPr>
        <w:t xml:space="preserve"> contain an N-terminal homology domain with the cytoplasmic domain of the yeast SAC1 gene that is implicated in lipid metabolism, actin morphology, and vesicle transport in the secretary pathway</w:t>
      </w:r>
      <w:r w:rsidR="004A5F86">
        <w:rPr>
          <w:rFonts w:asciiTheme="majorHAnsi" w:hAnsiTheme="majorHAnsi" w:cs="Times"/>
          <w:color w:val="000000"/>
        </w:rPr>
        <w:fldChar w:fldCharType="begin" w:fldLock="1"/>
      </w:r>
      <w:r w:rsidR="000E59E3">
        <w:rPr>
          <w:rFonts w:asciiTheme="majorHAnsi" w:hAnsiTheme="majorHAnsi" w:cs="Times"/>
          <w:color w:val="000000"/>
        </w:rPr>
        <w:instrText>ADDIN CSL_CITATION {"citationItems":[{"id":"ITEM-1","itemData":{"DOI":"10.1038/387101a0","ISSN":"0028-0836","PMID":"9139830","abstract":"Yeast phosphatidylinositol transfer protein (Sec14p) is required for the production of secretory vesicles from the Golgi. This requirement can be relieved by inactivation of the cytosine 5'-diphosphate (CDP)-choline pathway for phosphatidylcholine biosynthesis, indicating that Sec14p is an essential component of a regulatory pathway linking phospholipid metabolism with vesicle trafficking (the Sec14p pathway). Sac1p (refs 7 and 8) is an integral membrane protein related to inositol-5-phosphatases such as synaptojanin, a protein found in rat brain. Here we show that defects in Sac1p also relieve the requirement for Sec14p by altering phospholipid metabolism so as to expand the pool of diacylglycerol (DAG) in the Golgi. Moreover, although short-chain DAG improves secretory function in strains with a temperature-sensitive Sec14p, expression of diacylglycerol kinase from Escherichia coli further impairs it. The essential function of Sec14p may therefore be to maintain a sufficient pool of DAG in the Golgi to support the production of secretory vesicles.","author":[{"dropping-particle":"","family":"Kearns","given":"Brian G.","non-dropping-particle":"","parse-names":false,"suffix":""},{"dropping-particle":"","family":"McGee","given":"Todd P.","non-dropping-particle":"","parse-names":false,"suffix":""},{"dropping-particle":"","family":"Mayinger","given":"Peter","non-dropping-particle":"","parse-names":false,"suffix":""},{"dropping-particle":"","family":"Gedvilaite","given":"Alma","non-dropping-particle":"","parse-names":false,"suffix":""},{"dropping-particle":"","family":"Phillips","given":"Scott E.","non-dropping-particle":"","parse-names":false,"suffix":""},{"dropping-particle":"","family":"Kagiwada","given":"Satoshi","non-dropping-particle":"","parse-names":false,"suffix":""},{"dropping-particle":"","family":"Bankaitis","given":"Vytas A.","non-dropping-particle":"","parse-names":false,"suffix":""}],"container-title":"Nature","id":"ITEM-1","issue":"6628","issued":{"date-parts":[["1997","5","1"]]},"page":"101-105","title":"Essential role for diacylglycerol in protein transport from the yeast Golgi complex","type":"article-journal","volume":"387"},"uris":["http://www.mendeley.com/documents/?uuid=5f00e008-66e0-3ca0-bc19-cbbcabaa5329"]}],"mendeley":{"formattedCitation":"&lt;sup&gt;26&lt;/sup&gt;","plainTextFormattedCitation":"26","previouslyFormattedCitation":"&lt;sup&gt;26&lt;/sup&gt;"},"properties":{"noteIndex":0},"schema":"https://github.com/citation-style-language/schema/raw/master/csl-citation.json"}</w:instrText>
      </w:r>
      <w:r w:rsidR="004A5F86">
        <w:rPr>
          <w:rFonts w:asciiTheme="majorHAnsi" w:hAnsiTheme="majorHAnsi" w:cs="Times"/>
          <w:color w:val="000000"/>
        </w:rPr>
        <w:fldChar w:fldCharType="separate"/>
      </w:r>
      <w:r w:rsidR="00983C0D" w:rsidRPr="00983C0D">
        <w:rPr>
          <w:rFonts w:asciiTheme="majorHAnsi" w:hAnsiTheme="majorHAnsi" w:cs="Times"/>
          <w:noProof/>
          <w:color w:val="000000"/>
          <w:vertAlign w:val="superscript"/>
        </w:rPr>
        <w:t>26</w:t>
      </w:r>
      <w:r w:rsidR="004A5F86">
        <w:rPr>
          <w:rFonts w:asciiTheme="majorHAnsi" w:hAnsiTheme="majorHAnsi" w:cs="Times"/>
          <w:color w:val="000000"/>
        </w:rPr>
        <w:fldChar w:fldCharType="end"/>
      </w:r>
      <w:r w:rsidR="004A5F86">
        <w:rPr>
          <w:rFonts w:asciiTheme="majorHAnsi" w:hAnsiTheme="majorHAnsi" w:cs="Times"/>
          <w:color w:val="000000"/>
        </w:rPr>
        <w:t>. A central catalytic domain is then followed by a proline-rich C-terminal region that is the canonical interaction partner of SH3 domains</w:t>
      </w:r>
      <w:r w:rsidR="007D4312">
        <w:rPr>
          <w:rFonts w:asciiTheme="majorHAnsi" w:hAnsiTheme="majorHAnsi" w:cs="Times"/>
          <w:color w:val="000000"/>
        </w:rPr>
        <w:t>.</w:t>
      </w:r>
      <w:r w:rsidR="004A5F86">
        <w:rPr>
          <w:rFonts w:asciiTheme="majorHAnsi" w:hAnsiTheme="majorHAnsi" w:cs="Times"/>
          <w:color w:val="000000"/>
        </w:rPr>
        <w:t xml:space="preserve"> </w:t>
      </w:r>
      <w:proofErr w:type="spellStart"/>
      <w:r w:rsidR="007D4312">
        <w:rPr>
          <w:rFonts w:asciiTheme="majorHAnsi" w:hAnsiTheme="majorHAnsi" w:cs="Times"/>
          <w:color w:val="000000"/>
        </w:rPr>
        <w:t>Synaptojanins</w:t>
      </w:r>
      <w:proofErr w:type="spellEnd"/>
      <w:r w:rsidR="004A5F86">
        <w:rPr>
          <w:rFonts w:asciiTheme="majorHAnsi" w:hAnsiTheme="majorHAnsi" w:cs="Times"/>
          <w:color w:val="000000"/>
        </w:rPr>
        <w:t xml:space="preserve"> interact with actin binding proteins and BAR domain proteins, potentiating also a role in membrane invagination and scission. </w:t>
      </w:r>
    </w:p>
    <w:p w14:paraId="62807425" w14:textId="77777777" w:rsidR="004A5F86" w:rsidRDefault="004A5F86" w:rsidP="004A5F86">
      <w:pPr>
        <w:widowControl w:val="0"/>
        <w:autoSpaceDE w:val="0"/>
        <w:autoSpaceDN w:val="0"/>
        <w:adjustRightInd w:val="0"/>
        <w:rPr>
          <w:rFonts w:asciiTheme="majorHAnsi" w:hAnsiTheme="majorHAnsi" w:cs="Times"/>
          <w:color w:val="000000"/>
        </w:rPr>
      </w:pPr>
    </w:p>
    <w:p w14:paraId="74F4AD05" w14:textId="172FE747" w:rsidR="004A5F86" w:rsidRPr="006249F9" w:rsidRDefault="004A5F86" w:rsidP="004A5F86">
      <w:pPr>
        <w:rPr>
          <w:rFonts w:asciiTheme="majorHAnsi" w:eastAsia="Times New Roman" w:hAnsiTheme="majorHAnsi" w:cs="Times New Roman"/>
          <w:lang w:eastAsia="en-GB"/>
        </w:rPr>
      </w:pPr>
      <w:r>
        <w:rPr>
          <w:rFonts w:asciiTheme="majorHAnsi" w:hAnsiTheme="majorHAnsi" w:cs="Times"/>
          <w:color w:val="000000"/>
        </w:rPr>
        <w:t>The yeast genome encodes</w:t>
      </w:r>
      <w:r w:rsidR="00515B20">
        <w:rPr>
          <w:rFonts w:asciiTheme="majorHAnsi" w:hAnsiTheme="majorHAnsi" w:cs="Times"/>
          <w:color w:val="000000"/>
        </w:rPr>
        <w:t xml:space="preserve"> for</w:t>
      </w:r>
      <w:r>
        <w:rPr>
          <w:rFonts w:asciiTheme="majorHAnsi" w:hAnsiTheme="majorHAnsi" w:cs="Times"/>
          <w:color w:val="000000"/>
        </w:rPr>
        <w:t xml:space="preserve"> three</w:t>
      </w:r>
      <w:r w:rsidRPr="00207639">
        <w:rPr>
          <w:rFonts w:asciiTheme="majorHAnsi" w:hAnsiTheme="majorHAnsi" w:cs="Times"/>
          <w:color w:val="000000"/>
        </w:rPr>
        <w:t xml:space="preserve"> </w:t>
      </w:r>
      <w:proofErr w:type="spellStart"/>
      <w:r w:rsidRPr="00207639">
        <w:rPr>
          <w:rFonts w:asciiTheme="majorHAnsi" w:hAnsiTheme="majorHAnsi" w:cs="Times"/>
          <w:color w:val="000000"/>
        </w:rPr>
        <w:t>Synaptojanin</w:t>
      </w:r>
      <w:proofErr w:type="spellEnd"/>
      <w:r w:rsidRPr="00207639">
        <w:rPr>
          <w:rFonts w:asciiTheme="majorHAnsi" w:hAnsiTheme="majorHAnsi" w:cs="Times"/>
          <w:color w:val="000000"/>
        </w:rPr>
        <w:t>-like proteins</w:t>
      </w:r>
      <w:r>
        <w:rPr>
          <w:rFonts w:asciiTheme="majorHAnsi" w:hAnsiTheme="majorHAnsi" w:cs="Times"/>
          <w:color w:val="000000"/>
        </w:rPr>
        <w:t>-</w:t>
      </w:r>
      <w:r w:rsidRPr="00207639">
        <w:rPr>
          <w:rFonts w:asciiTheme="majorHAnsi" w:hAnsiTheme="majorHAnsi" w:cs="Times"/>
          <w:color w:val="000000"/>
        </w:rPr>
        <w:t xml:space="preserve"> Inp51, Inp52 and Inp53</w:t>
      </w:r>
      <w:r>
        <w:rPr>
          <w:rFonts w:asciiTheme="majorHAnsi" w:hAnsiTheme="majorHAnsi" w:cs="Times"/>
          <w:color w:val="000000"/>
        </w:rPr>
        <w:t>- that regulate phospholipid metabolism</w:t>
      </w:r>
      <w:r w:rsidRPr="00207639">
        <w:rPr>
          <w:rFonts w:asciiTheme="majorHAnsi" w:hAnsiTheme="majorHAnsi" w:cs="Times"/>
          <w:color w:val="000000"/>
        </w:rPr>
        <w:t>.</w:t>
      </w:r>
      <w:r>
        <w:rPr>
          <w:rFonts w:asciiTheme="majorHAnsi" w:hAnsiTheme="majorHAnsi" w:cs="Times"/>
          <w:color w:val="000000"/>
        </w:rPr>
        <w:t xml:space="preserve"> </w:t>
      </w:r>
      <w:r w:rsidR="00E70993">
        <w:rPr>
          <w:rFonts w:asciiTheme="majorHAnsi" w:hAnsiTheme="majorHAnsi" w:cs="Times"/>
          <w:color w:val="000000"/>
        </w:rPr>
        <w:t>In</w:t>
      </w:r>
      <w:r>
        <w:rPr>
          <w:rFonts w:asciiTheme="majorHAnsi" w:hAnsiTheme="majorHAnsi" w:cs="Times"/>
          <w:color w:val="000000"/>
        </w:rPr>
        <w:t xml:space="preserve"> </w:t>
      </w:r>
      <w:r w:rsidR="00AF21C6">
        <w:rPr>
          <w:rFonts w:asciiTheme="majorHAnsi" w:hAnsiTheme="majorHAnsi" w:cs="Times"/>
          <w:i/>
          <w:iCs/>
          <w:color w:val="000000"/>
        </w:rPr>
        <w:t>inp51Δ</w:t>
      </w:r>
      <w:r w:rsidR="005E01ED">
        <w:rPr>
          <w:rFonts w:asciiTheme="majorHAnsi" w:hAnsiTheme="majorHAnsi" w:cs="Symbol"/>
          <w:color w:val="000000"/>
        </w:rPr>
        <w:t xml:space="preserve"> </w:t>
      </w:r>
      <w:r w:rsidR="00E70993">
        <w:rPr>
          <w:rFonts w:asciiTheme="majorHAnsi" w:hAnsiTheme="majorHAnsi" w:cs="Times"/>
          <w:i/>
          <w:iCs/>
          <w:color w:val="000000"/>
        </w:rPr>
        <w:t>inp52</w:t>
      </w:r>
      <w:r w:rsidR="00E70993" w:rsidRPr="00E70993">
        <w:rPr>
          <w:rFonts w:asciiTheme="majorHAnsi" w:hAnsiTheme="majorHAnsi" w:cs="Symbol"/>
          <w:color w:val="000000"/>
        </w:rPr>
        <w:t>Δ</w:t>
      </w:r>
      <w:r w:rsidR="00E70993">
        <w:rPr>
          <w:rFonts w:asciiTheme="majorHAnsi" w:hAnsiTheme="majorHAnsi" w:cs="Times"/>
          <w:color w:val="000000"/>
        </w:rPr>
        <w:t xml:space="preserve"> cells,</w:t>
      </w:r>
      <w:r>
        <w:rPr>
          <w:rFonts w:asciiTheme="majorHAnsi" w:hAnsiTheme="majorHAnsi" w:cs="Times"/>
          <w:color w:val="000000"/>
        </w:rPr>
        <w:t xml:space="preserve"> increase</w:t>
      </w:r>
      <w:r w:rsidR="00E91ACE">
        <w:rPr>
          <w:rFonts w:asciiTheme="majorHAnsi" w:hAnsiTheme="majorHAnsi" w:cs="Times"/>
          <w:color w:val="000000"/>
        </w:rPr>
        <w:t>d</w:t>
      </w:r>
      <w:r>
        <w:rPr>
          <w:rFonts w:asciiTheme="majorHAnsi" w:hAnsiTheme="majorHAnsi" w:cs="Times"/>
          <w:color w:val="000000"/>
        </w:rPr>
        <w:t xml:space="preserve"> lifetime</w:t>
      </w:r>
      <w:r w:rsidR="006C5D32">
        <w:rPr>
          <w:rFonts w:asciiTheme="majorHAnsi" w:hAnsiTheme="majorHAnsi" w:cs="Times"/>
          <w:color w:val="000000"/>
        </w:rPr>
        <w:t>s</w:t>
      </w:r>
      <w:r>
        <w:rPr>
          <w:rFonts w:asciiTheme="majorHAnsi" w:hAnsiTheme="majorHAnsi" w:cs="Times"/>
          <w:color w:val="000000"/>
        </w:rPr>
        <w:t xml:space="preserve"> of endocytic proteins and produce aberrant membrane invaginations that could indicate scission failure and defective endocytosis</w:t>
      </w:r>
      <w:r>
        <w:rPr>
          <w:rFonts w:asciiTheme="majorHAnsi" w:hAnsiTheme="majorHAnsi" w:cs="Times"/>
          <w:color w:val="000000"/>
        </w:rPr>
        <w:fldChar w:fldCharType="begin" w:fldLock="1"/>
      </w:r>
      <w:r w:rsidR="000E59E3">
        <w:rPr>
          <w:rFonts w:asciiTheme="majorHAnsi" w:hAnsiTheme="majorHAnsi" w:cs="Times"/>
          <w:color w:val="000000"/>
        </w:rPr>
        <w:instrText>ADDIN CSL_CITATION {"citationItems":[{"id":"ITEM-1","itemData":{"ISSN":"0171-9335","PMID":"9438131","abstract":"As a result of the genome sequencing project in Saccharomyces cerevisiae, three open reading frames were found in the yeast genome that contain sequences with strong homology to all the domains conserved among the four mammalian phosphatidylinositol-phosphate 5-phosphatases: inpp5bp, ocrl1p, synaptojanin, and ship. In addition, all three yeast gene products shared with synaptojanin regions of homology to the SAC1 gene of yeast. Disruption of each of these genes singly and in pairs produced mutant strains that were viable but demonstrated variable phenotypes of abnormal vacuolar and plasma membrane morphology as well as increased sensitivity to osmotic stress. Total phosphatidylinositol-(4,5)-bisphosphate 5-phosphatase activity was reduced to varying degrees in each of the strains. No defect in carboxypeptidase Y sorting was seen in a processing and targeting assay. Abnormal actin cytoskeleton morphology was present in some of the strains carrying mutations in two of the genes.","author":[{"dropping-particle":"","family":"Srinivasan","given":"S","non-dropping-particle":"","parse-names":false,"suffix":""},{"dropping-particle":"","family":"Seaman","given":"M","non-dropping-particle":"","parse-names":false,"suffix":""},{"dropping-particle":"","family":"Nemoto","given":"Y","non-dropping-particle":"","parse-names":false,"suffix":""},{"dropping-particle":"","family":"Daniell","given":"L","non-dropping-particle":"","parse-names":false,"suffix":""},{"dropping-particle":"","family":"Suchy","given":"S F","non-dropping-particle":"","parse-names":false,"suffix":""},{"dropping-particle":"","family":"Emr","given":"S","non-dropping-particle":"","parse-names":false,"suffix":""},{"dropping-particle":"","family":"Camilli","given":"P","non-dropping-particle":"De","parse-names":false,"suffix":""},{"dropping-particle":"","family":"Nussbaum","given":"R","non-dropping-particle":"","parse-names":false,"suffix":""}],"container-title":"European journal of cell biology","id":"ITEM-1","issue":"4","issued":{"date-parts":[["1997","12"]]},"page":"350-60","title":"Disruption of three phosphatidylinositol-polyphosphate 5-phosphatase genes from Saccharomyces cerevisiae results in pleiotropic abnormalities of vacuole morphology, cell shape, and osmohomeostasis.","type":"article-journal","volume":"74"},"uris":["http://www.mendeley.com/documents/?uuid=6e355539-b6ea-3854-947b-3391294edc01"]},{"id":"ITEM-2","itemData":{"ISBN":"0021-9533","ISSN":"0021-9533","PMID":"9788876","abstract":"The synaptojanins represent a subfamily of inositol 5'-phosphatases that contain an NH2-terminal Sac1p homology domain. A nerve terminal-enriched synaptojanin, synaptojanin 1, was previously proposed to participate in the endocytosis of synaptic vesicles and actin function. The genome of Saccharomyces cerevisiae contains three synaptojanin-like genes (SJL1, SJL2 and SJL3), none of which is essential for growth. We report here that a yeast mutant lacking SJL1 and SJL2 (Deltasjl1 Deltasjl2) exhibits a severe defect in receptor-mediated and fluid-phase endocytosis. A less severe endocytic defect is present in a Deltasjl2 Deltasjl3 mutant, while endocytosis is normal in a Deltasjl1 Deltasjl3 mutant. None of the mutants are impaired in invertase secretion. The severity of the endocytic impairment of the sjl double mutants correlates with the severity of actin and polarity defects. Furthermore, the deletion of SJL1 suppresses the temperature-sensitive growth defect of sac6, a mutant in yeast fimbrin, supporting a role for synaptojanin family members in actin function. These findings provide a first direct evidence for a role of synaptojanin family members in endocytosis and provide further evidence for a close link between endocytosis and actin function.","author":[{"dropping-particle":"","family":"Singer-Krüger","given":"B","non-dropping-particle":"","parse-names":false,"suffix":""},{"dropping-particle":"","family":"Nemoto","given":"Y","non-dropping-particle":"","parse-names":false,"suffix":""},{"dropping-particle":"","family":"Daniell","given":"L","non-dropping-particle":"","parse-names":false,"suffix":""},{"dropping-particle":"","family":"Ferro-Novick","given":"S","non-dropping-particle":"","parse-names":false,"suffix":""},{"dropping-particle":"","family":"Camilli","given":"P","non-dropping-particle":"De","parse-names":false,"suffix":""}],"container-title":"Journal of cell science","id":"ITEM-2","issued":{"date-parts":[["1998"]]},"page":"3347-3356","title":"Synaptojanin family members are implicated in endocytic membrane traffic in yeast.","type":"article-journal","volume":"111 ( Pt 2"},"uris":["http://www.mendeley.com/documents/?uuid=24244f95-5417-309b-8952-07a0764b96c1"]}],"mendeley":{"formattedCitation":"&lt;sup&gt;27,28&lt;/sup&gt;","plainTextFormattedCitation":"27,28","previouslyFormattedCitation":"&lt;sup&gt;27,28&lt;/sup&gt;"},"properties":{"noteIndex":0},"schema":"https://github.com/citation-style-language/schema/raw/master/csl-citation.json"}</w:instrText>
      </w:r>
      <w:r>
        <w:rPr>
          <w:rFonts w:asciiTheme="majorHAnsi" w:hAnsiTheme="majorHAnsi" w:cs="Times"/>
          <w:color w:val="000000"/>
        </w:rPr>
        <w:fldChar w:fldCharType="separate"/>
      </w:r>
      <w:r w:rsidR="00983C0D" w:rsidRPr="00983C0D">
        <w:rPr>
          <w:rFonts w:asciiTheme="majorHAnsi" w:hAnsiTheme="majorHAnsi" w:cs="Times"/>
          <w:noProof/>
          <w:color w:val="000000"/>
          <w:vertAlign w:val="superscript"/>
        </w:rPr>
        <w:t>27,28</w:t>
      </w:r>
      <w:r>
        <w:rPr>
          <w:rFonts w:asciiTheme="majorHAnsi" w:hAnsiTheme="majorHAnsi" w:cs="Times"/>
          <w:color w:val="000000"/>
        </w:rPr>
        <w:fldChar w:fldCharType="end"/>
      </w:r>
      <w:r>
        <w:rPr>
          <w:rFonts w:asciiTheme="majorHAnsi" w:hAnsiTheme="majorHAnsi" w:cs="Times"/>
          <w:color w:val="000000"/>
        </w:rPr>
        <w:t xml:space="preserve">. </w:t>
      </w:r>
      <w:r w:rsidR="00515B20">
        <w:rPr>
          <w:rFonts w:asciiTheme="majorHAnsi" w:hAnsiTheme="majorHAnsi" w:cs="Times"/>
          <w:i/>
          <w:iCs/>
          <w:color w:val="000000"/>
        </w:rPr>
        <w:t>inp5</w:t>
      </w:r>
      <w:r w:rsidR="000E59E3">
        <w:rPr>
          <w:rFonts w:asciiTheme="majorHAnsi" w:hAnsiTheme="majorHAnsi" w:cs="Times"/>
          <w:i/>
          <w:iCs/>
          <w:color w:val="000000"/>
        </w:rPr>
        <w:t>2</w:t>
      </w:r>
      <w:r w:rsidR="00515B20" w:rsidRPr="00E70993">
        <w:rPr>
          <w:rFonts w:asciiTheme="majorHAnsi" w:hAnsiTheme="majorHAnsi" w:cs="Symbol"/>
          <w:color w:val="000000"/>
        </w:rPr>
        <w:t>Δ</w:t>
      </w:r>
      <w:r w:rsidR="006A7932">
        <w:rPr>
          <w:rFonts w:asciiTheme="majorHAnsi" w:hAnsiTheme="majorHAnsi" w:cs="Symbol"/>
          <w:color w:val="000000"/>
        </w:rPr>
        <w:t xml:space="preserve"> </w:t>
      </w:r>
      <w:r w:rsidR="00515B20">
        <w:rPr>
          <w:rFonts w:asciiTheme="majorHAnsi" w:hAnsiTheme="majorHAnsi" w:cs="Times"/>
          <w:i/>
          <w:iCs/>
          <w:color w:val="000000"/>
        </w:rPr>
        <w:t>rvs167</w:t>
      </w:r>
      <w:r w:rsidR="00515B20" w:rsidRPr="00E70993">
        <w:rPr>
          <w:rFonts w:asciiTheme="majorHAnsi" w:hAnsiTheme="majorHAnsi" w:cs="Symbol"/>
          <w:color w:val="000000"/>
        </w:rPr>
        <w:t>Δ</w:t>
      </w:r>
      <w:r w:rsidR="00515B20">
        <w:rPr>
          <w:rFonts w:asciiTheme="majorHAnsi" w:hAnsiTheme="majorHAnsi" w:cs="Times"/>
          <w:color w:val="000000"/>
        </w:rPr>
        <w:t xml:space="preserve"> cells have</w:t>
      </w:r>
      <w:r>
        <w:rPr>
          <w:rFonts w:asciiTheme="majorHAnsi" w:hAnsiTheme="majorHAnsi" w:cs="Times"/>
          <w:color w:val="000000"/>
        </w:rPr>
        <w:t xml:space="preserve"> increase</w:t>
      </w:r>
      <w:ins w:id="160" w:author="Marko" w:date="2018-08-14T18:57:00Z">
        <w:r w:rsidR="00B344BC">
          <w:rPr>
            <w:rFonts w:asciiTheme="majorHAnsi" w:hAnsiTheme="majorHAnsi" w:cs="Times"/>
            <w:color w:val="000000"/>
          </w:rPr>
          <w:t>d</w:t>
        </w:r>
      </w:ins>
      <w:r>
        <w:rPr>
          <w:rFonts w:asciiTheme="majorHAnsi" w:hAnsiTheme="majorHAnsi" w:cs="Times"/>
          <w:color w:val="000000"/>
        </w:rPr>
        <w:t xml:space="preserve"> membrane retraction rate</w:t>
      </w:r>
      <w:r w:rsidR="00515B20">
        <w:rPr>
          <w:rFonts w:asciiTheme="majorHAnsi" w:hAnsiTheme="majorHAnsi" w:cs="Times"/>
          <w:color w:val="000000"/>
        </w:rPr>
        <w:t>s</w:t>
      </w:r>
      <w:r>
        <w:rPr>
          <w:rFonts w:asciiTheme="majorHAnsi" w:hAnsiTheme="majorHAnsi" w:cs="Times"/>
          <w:color w:val="000000"/>
        </w:rPr>
        <w:t xml:space="preserve">, supporting a possible role </w:t>
      </w:r>
      <w:r w:rsidR="000E59E3">
        <w:rPr>
          <w:rFonts w:asciiTheme="majorHAnsi" w:hAnsiTheme="majorHAnsi" w:cs="Times"/>
          <w:color w:val="000000"/>
        </w:rPr>
        <w:t>for Inp52</w:t>
      </w:r>
      <w:r w:rsidR="00033F9C">
        <w:rPr>
          <w:rFonts w:asciiTheme="majorHAnsi" w:hAnsiTheme="majorHAnsi" w:cs="Times"/>
          <w:color w:val="000000"/>
        </w:rPr>
        <w:t xml:space="preserve"> </w:t>
      </w:r>
      <w:r>
        <w:rPr>
          <w:rFonts w:asciiTheme="majorHAnsi" w:hAnsiTheme="majorHAnsi" w:cs="Times"/>
          <w:color w:val="000000"/>
        </w:rPr>
        <w:t>in membrane scission</w:t>
      </w:r>
      <w:r>
        <w:rPr>
          <w:rFonts w:asciiTheme="majorHAnsi" w:hAnsiTheme="majorHAnsi" w:cs="Times"/>
          <w:color w:val="000000"/>
        </w:rPr>
        <w:fldChar w:fldCharType="begin" w:fldLock="1"/>
      </w:r>
      <w:r w:rsidR="000E59E3">
        <w:rPr>
          <w:rFonts w:asciiTheme="majorHAnsi" w:hAnsiTheme="majorHAnsi" w:cs="Times"/>
          <w:color w:val="000000"/>
        </w:rPr>
        <w:instrText>ADDIN CSL_CITATION {"citationItems":[{"id":"ITEM-1","itemData":{"DOI":"10.1073/pnas.1113413108","ISSN":"0027-8424, 1091-6490","abstract":"During endocytic vesicle formation, distinct subdomains along the membrane invagination are specified by different proteins, which bend the membrane and drive scission. Bin-Amphiphysin-Rvs (BAR) and Fer-CIP4 homology-BAR (F-BAR) proteins can induce membrane curvature and have been suggested to facilitate membrane invagination and scission. Two F-BAR proteins, Syp1 and Bzz1, are found at budding yeast endocytic sites. Syp1 arrives early but departs from the endocytic site before formation of deep membrane invaginations and scission. Using genetic, spatiotemporal, and ultrastructural analyses, we demonstrate that Bzz1, the heterodimeric BAR domain protein Rvs161/167, actin polymerization, and the lipid phosphatase Sjl2 cooperate, each through a distinct mechanism, to induce membrane scission in yeast. Additionally, actin assembly and Rvs161/167 cooperate to drive formation of deep invaginations. Finally, we find that Bzz1, acting at the invagination base, stabilizes endocytic sites and functions with Rvs161/167, localized along the tubule, to achieve proper endocytic membrane geometry necessary for efficient scission. Together, our results reveal that dynamic interplay between a lipid phosphatase, actin assembly, and membrane-sculpting proteins leads to proper membrane shaping, tubule stabilization, and scission.","author":[{"dropping-particle":"","family":"Kishimoto","given":"Takuma","non-dropping-particle":"","parse-names":false,"suffix":""},{"dropping-particle":"","family":"Sun","given":"Yidi","non-dropping-particle":"","parse-names":false,"suffix":""},{"dropping-particle":"","family":"Buser","given":"Christopher","non-dropping-particle":"","parse-names":false,"suffix":""},{"dropping-particle":"","family":"Liu","given":"Jian","non-dropping-particle":"","parse-names":false,"suffix":""},{"dropping-particle":"","family":"Michelot","given":"Alphée","non-dropping-particle":"","parse-names":false,"suffix":""},{"dropping-particle":"","family":"Drubin","given":"David G.","non-dropping-particle":"","parse-names":false,"suffix":""}],"container-title":"Proceedings of the National Academy of Sciences","id":"ITEM-1","issue":"44","issued":{"date-parts":[["2011","11"]]},"language":"en","page":"E979-E988","title":"Determinants of endocytic membrane geometry, stability, and scission","type":"article-journal","volume":"108"},"uris":["http://www.mendeley.com/documents/?uuid=1d4da551-0940-4073-bef8-5c70449e054e"]}],"mendeley":{"formattedCitation":"&lt;sup&gt;24&lt;/sup&gt;","plainTextFormattedCitation":"24","previouslyFormattedCitation":"&lt;sup&gt;24&lt;/sup&gt;"},"properties":{"noteIndex":0},"schema":"https://github.com/citation-style-language/schema/raw/master/csl-citation.json"}</w:instrText>
      </w:r>
      <w:r>
        <w:rPr>
          <w:rFonts w:asciiTheme="majorHAnsi" w:hAnsiTheme="majorHAnsi" w:cs="Times"/>
          <w:color w:val="000000"/>
        </w:rPr>
        <w:fldChar w:fldCharType="separate"/>
      </w:r>
      <w:r w:rsidR="00983C0D" w:rsidRPr="00983C0D">
        <w:rPr>
          <w:rFonts w:asciiTheme="majorHAnsi" w:hAnsiTheme="majorHAnsi" w:cs="Times"/>
          <w:noProof/>
          <w:color w:val="000000"/>
          <w:vertAlign w:val="superscript"/>
        </w:rPr>
        <w:t>24</w:t>
      </w:r>
      <w:r>
        <w:rPr>
          <w:rFonts w:asciiTheme="majorHAnsi" w:hAnsiTheme="majorHAnsi" w:cs="Times"/>
          <w:color w:val="000000"/>
        </w:rPr>
        <w:fldChar w:fldCharType="end"/>
      </w:r>
      <w:r>
        <w:rPr>
          <w:rFonts w:asciiTheme="majorHAnsi" w:hAnsiTheme="majorHAnsi" w:cs="Times"/>
          <w:color w:val="000000"/>
        </w:rPr>
        <w:t xml:space="preserve">. </w:t>
      </w:r>
      <w:r>
        <w:rPr>
          <w:rFonts w:asciiTheme="majorHAnsi" w:eastAsia="Times New Roman" w:hAnsiTheme="majorHAnsi" w:cs="Times New Roman"/>
          <w:lang w:eastAsia="en-GB"/>
        </w:rPr>
        <w:t xml:space="preserve">Loss of inp51 </w:t>
      </w:r>
      <w:r w:rsidR="00F767C4">
        <w:rPr>
          <w:rFonts w:asciiTheme="majorHAnsi" w:eastAsia="Times New Roman" w:hAnsiTheme="majorHAnsi" w:cs="Times New Roman"/>
          <w:lang w:eastAsia="en-GB"/>
        </w:rPr>
        <w:t>leads</w:t>
      </w:r>
      <w:r>
        <w:rPr>
          <w:rFonts w:asciiTheme="majorHAnsi" w:eastAsia="Times New Roman" w:hAnsiTheme="majorHAnsi" w:cs="Times New Roman"/>
          <w:lang w:eastAsia="en-GB"/>
        </w:rPr>
        <w:t xml:space="preserve"> to an increase in bulk </w:t>
      </w:r>
      <w:proofErr w:type="gramStart"/>
      <w:r>
        <w:rPr>
          <w:rFonts w:asciiTheme="majorHAnsi" w:eastAsia="Times New Roman" w:hAnsiTheme="majorHAnsi" w:cs="Times New Roman"/>
          <w:lang w:eastAsia="en-GB"/>
        </w:rPr>
        <w:t>PI</w:t>
      </w:r>
      <w:r w:rsidR="00F767C4">
        <w:rPr>
          <w:rFonts w:asciiTheme="majorHAnsi" w:eastAsia="Times New Roman" w:hAnsiTheme="majorHAnsi" w:cs="Times New Roman"/>
          <w:lang w:eastAsia="en-GB"/>
        </w:rPr>
        <w:t>(</w:t>
      </w:r>
      <w:proofErr w:type="gramEnd"/>
      <w:r w:rsidR="00F767C4">
        <w:rPr>
          <w:rFonts w:asciiTheme="majorHAnsi" w:eastAsia="Times New Roman" w:hAnsiTheme="majorHAnsi" w:cs="Times New Roman"/>
          <w:lang w:eastAsia="en-GB"/>
        </w:rPr>
        <w:t>4,5)</w:t>
      </w:r>
      <w:r w:rsidR="007D7859">
        <w:rPr>
          <w:rFonts w:asciiTheme="majorHAnsi" w:eastAsia="Times New Roman" w:hAnsiTheme="majorHAnsi" w:cs="Times New Roman"/>
          <w:lang w:eastAsia="en-GB"/>
        </w:rPr>
        <w:t>P2 level. C</w:t>
      </w:r>
      <w:r>
        <w:rPr>
          <w:rFonts w:asciiTheme="majorHAnsi" w:eastAsia="Times New Roman" w:hAnsiTheme="majorHAnsi" w:cs="Times New Roman"/>
          <w:lang w:eastAsia="en-GB"/>
        </w:rPr>
        <w:t>hanges in PI</w:t>
      </w:r>
      <w:r w:rsidR="00F1065F">
        <w:rPr>
          <w:rFonts w:asciiTheme="majorHAnsi" w:eastAsia="Times New Roman" w:hAnsiTheme="majorHAnsi" w:cs="Times New Roman"/>
          <w:lang w:eastAsia="en-GB"/>
        </w:rPr>
        <w:t>(4,5)</w:t>
      </w:r>
      <w:r>
        <w:rPr>
          <w:rFonts w:asciiTheme="majorHAnsi" w:eastAsia="Times New Roman" w:hAnsiTheme="majorHAnsi" w:cs="Times New Roman"/>
          <w:lang w:eastAsia="en-GB"/>
        </w:rPr>
        <w:t xml:space="preserve">P2 levels have not been reported for mutations of </w:t>
      </w:r>
      <w:r w:rsidR="0074639D">
        <w:rPr>
          <w:rFonts w:asciiTheme="majorHAnsi" w:eastAsia="Times New Roman" w:hAnsiTheme="majorHAnsi" w:cs="Times New Roman"/>
          <w:lang w:eastAsia="en-GB"/>
        </w:rPr>
        <w:t>I</w:t>
      </w:r>
      <w:r>
        <w:rPr>
          <w:rFonts w:asciiTheme="majorHAnsi" w:eastAsia="Times New Roman" w:hAnsiTheme="majorHAnsi" w:cs="Times New Roman"/>
          <w:lang w:eastAsia="en-GB"/>
        </w:rPr>
        <w:t xml:space="preserve">np52, and are </w:t>
      </w:r>
      <w:r w:rsidR="00605733">
        <w:rPr>
          <w:rFonts w:asciiTheme="majorHAnsi" w:eastAsia="Times New Roman" w:hAnsiTheme="majorHAnsi" w:cs="Times New Roman"/>
          <w:lang w:eastAsia="en-GB"/>
        </w:rPr>
        <w:t xml:space="preserve">lipid levels </w:t>
      </w:r>
      <w:r>
        <w:rPr>
          <w:rFonts w:asciiTheme="majorHAnsi" w:eastAsia="Times New Roman" w:hAnsiTheme="majorHAnsi" w:cs="Times New Roman"/>
          <w:lang w:eastAsia="en-GB"/>
        </w:rPr>
        <w:t>not measured locally at the endocytic sites</w:t>
      </w:r>
      <w:r>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ADDIN CSL_CITATION {"citationItems":[{"id":"ITEM-1","itemData":{"abstract":"We recently demonstrated that the S. cerevisiae INP51 locus (YIL002c) encodes an inositol polyphosphate 5-phosphatase. Here we describe two related yeast loci, INP52 (YNL106c) and INP53 (YOR109w). Like Inp51p, the primary structures of Inp52p and Inp53p resemble the mammalian synaptic vesicle-associated protein, synaptojanin, and contain a carboxy-terminal catalytic domain and an amino-terminal SAC1-like segment. Inp51p (108 kD), Inp52p (136 kD) and Inp53p (124 kD) are membrane-associated. Single null mutants (inp51, inp52, or inp53) are viable. Both inp51 inp52 and inp52 inp53 double mutants display compromised cell growth, whereas an inp51 inp53 double mutant does not. An inp51 inp52 inp53 triple mutant is inviable on standard medium, but can grow weakly on media supplemented with an osmotic stabilizer (1 M sorbitol). An inp51 mutation, and to a lesser degree an inp52 mutation, confers cold-resistant growth in a strain background that cannot grow at temperatures below 15Њ. Analysis of inositol metabolites in vivo showed measurable accumulation of phosphatidylinositol 4,5-bisphosphate in the inp51 mutant. Electron microscopy revealed plasma membrane invaginations and cell wall thickening in double mutants and the triple mutant grown in sorbitol-containing medium. A fluorescent dye that detects endocytic and vacuolar membranes suggests that the vacuole is highly fragmented in inp51 inp52 double mutants. Our observations indicate that Inp51p, Inp52p, and Inp53p have distinct functions and that substrates and/or products of inositol polyphosphate 5-phosphatases may have roles in vesicle trafficking, membrane structure, and/or cell wall formation.","author":[{"dropping-particle":"","family":"Stolz","given":"Leslie E","non-dropping-particle":"","parse-names":false,"suffix":""},{"dropping-particle":"V","family":"Huynh","given":"Chau","non-dropping-particle":"","parse-names":false,"suffix":""},{"dropping-particle":"","family":"Thorner","given":"Jeremy","non-dropping-particle":"","parse-names":false,"suffix":""},{"dropping-particle":"","family":"York","given":"John D","non-dropping-particle":"","parse-names":false,"suffix":""}],"id":"ITEM-1","issued":{"date-parts":[["0"]]},"title":"Identification and Characterization of an Essential Family of Inositol Polyphosphate 5-Phosphatases (INP51, INP52 and INP53 Gene Products) in the Yeast Saccharomyces cerevisiae","type":"article-journal"},"uris":["http://www.mendeley.com/documents/?uuid=a839bffd-1079-36bf-8ffa-e9d0fa656a98"]},{"id":"ITEM-2","itemData":{"DOI":"10.1091/mbc.01-10-0476","ISSN":"1059-1524","abstract":"Phosphoinositides (PI) are synthesized and turned over by specific kinases, phosphatases, and lipases that ensure the proper localization of discrete PI isoforms at distinct membranes. We analyzed the role of the yeast synaptojanin-like proteins using a strain that expressed only a temperature-conditional allele of SJL2. Our analysis demonstrated that inactivation of the yeast synaptojanins leads to increased cellular levels of phosphatidylinositol (3,5)-bisphosphate and phosphatidylinositol (4,5)-bisphosphate (PtdIns(4,5)P2), accompanied by defects in actin organization, endocytosis, and clathrin-mediated sorting between the Golgi and endosomes. The phenotypes observed in synaptojanin-deficient cells correlated with accumulation of PtdIns(4,5)P2, because these effects were rescued by mutations in MSS4 or a mutant form of Sjl2p that harbors only PI 5-phosphatase activity. We utilized green fluorescent protein-pleckstrin homology domain chimeras (termed FLAREs for fluorescent lipid-associated reporters) with distinct PI-binding specificities to visualize pools of PtdIns(4,5)P2 and phosphatidylinositol 4-phosphate in yeast. PtdIns(4,5)P2 localized to the plasma membrane in a manner dependent on Mss4p activity. On inactivation of the yeast synaptojanins, PtdIns(4,5)P2 accumulated in intracellular compartments, as well as the cell surface. In contrast, phosphatidylinositol 4-phosphate generated by Pik1p localized in intracellular compartments. Taken together, our results demonstrate that the yeast synaptojanins control the localization of PtdIns(4,5)P2 in vivo and provide further evidence for the compartmentalization of different PI species.","author":[{"dropping-particle":"","family":"Stefan","given":"Christopher J.","non-dropping-particle":"","parse-names":false,"suffix":""},{"dropping-particle":"","family":"Audhya","given":"Anjon","non-dropping-particle":"","parse-names":false,"suffix":""},{"dropping-particle":"","family":"Emr","given":"Scott D.","non-dropping-particle":"","parse-names":false,"suffix":""}],"container-title":"Molecular Biology of the Cell","id":"ITEM-2","issue":"2","issued":{"date-parts":[["2002","2"]]},"page":"542-557","title":"The Yeast Synaptojanin-like Proteins Control the Cellular Distribution of Phosphatidylinositol (4,5)-Bisphosphate","type":"article-journal","volume":"13"},"uris":["http://www.mendeley.com/documents/?uuid=52e2bff8-f6f5-49f7-98b5-20bcb66fd170"]}],"mendeley":{"formattedCitation":"&lt;sup&gt;29,30&lt;/sup&gt;","plainTextFormattedCitation":"29,30","previouslyFormattedCitation":"&lt;sup&gt;29,30&lt;/sup&gt;"},"properties":{"noteIndex":0},"schema":"https://github.com/citation-style-language/schema/raw/master/csl-citation.json"}</w:instrText>
      </w:r>
      <w:r>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29,30</w:t>
      </w:r>
      <w:r>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w:t>
      </w:r>
    </w:p>
    <w:p w14:paraId="699E8323" w14:textId="77777777" w:rsidR="004A5F86" w:rsidRDefault="004A5F86" w:rsidP="004A5F86">
      <w:pPr>
        <w:widowControl w:val="0"/>
        <w:autoSpaceDE w:val="0"/>
        <w:autoSpaceDN w:val="0"/>
        <w:adjustRightInd w:val="0"/>
        <w:rPr>
          <w:rFonts w:asciiTheme="majorHAnsi" w:hAnsiTheme="majorHAnsi" w:cs="Times"/>
          <w:color w:val="000000"/>
        </w:rPr>
      </w:pPr>
    </w:p>
    <w:p w14:paraId="0119CC55" w14:textId="3D2D1E8A" w:rsidR="004A5F86" w:rsidRDefault="004A5F86" w:rsidP="004A5F86">
      <w:pPr>
        <w:widowControl w:val="0"/>
        <w:autoSpaceDE w:val="0"/>
        <w:autoSpaceDN w:val="0"/>
        <w:adjustRightInd w:val="0"/>
        <w:rPr>
          <w:rFonts w:asciiTheme="majorHAnsi" w:hAnsiTheme="majorHAnsi" w:cs="Times"/>
          <w:color w:val="000000"/>
        </w:rPr>
      </w:pPr>
      <w:r w:rsidRPr="00207639">
        <w:rPr>
          <w:rFonts w:asciiTheme="majorHAnsi" w:hAnsiTheme="majorHAnsi" w:cs="Times"/>
          <w:color w:val="000000"/>
        </w:rPr>
        <w:t xml:space="preserve">In </w:t>
      </w:r>
      <w:r>
        <w:rPr>
          <w:rFonts w:asciiTheme="majorHAnsi" w:hAnsiTheme="majorHAnsi" w:cs="Times"/>
          <w:color w:val="000000"/>
        </w:rPr>
        <w:t xml:space="preserve">a </w:t>
      </w:r>
      <w:commentRangeStart w:id="161"/>
      <w:proofErr w:type="spellStart"/>
      <w:r w:rsidRPr="00207639">
        <w:rPr>
          <w:rFonts w:asciiTheme="majorHAnsi" w:hAnsiTheme="majorHAnsi" w:cs="Times"/>
          <w:color w:val="000000"/>
        </w:rPr>
        <w:t>mo</w:t>
      </w:r>
      <w:r w:rsidR="00AF21C6">
        <w:rPr>
          <w:rFonts w:asciiTheme="majorHAnsi" w:hAnsiTheme="majorHAnsi" w:cs="Times"/>
          <w:color w:val="000000"/>
        </w:rPr>
        <w:t>Δ</w:t>
      </w:r>
      <w:r>
        <w:rPr>
          <w:rFonts w:asciiTheme="majorHAnsi" w:hAnsiTheme="majorHAnsi" w:cs="Times"/>
          <w:color w:val="000000"/>
        </w:rPr>
        <w:t>proposed</w:t>
      </w:r>
      <w:commentRangeEnd w:id="161"/>
      <w:proofErr w:type="spellEnd"/>
      <w:r w:rsidR="00494320">
        <w:rPr>
          <w:rStyle w:val="CommentReference"/>
        </w:rPr>
        <w:commentReference w:id="161"/>
      </w:r>
      <w:r>
        <w:rPr>
          <w:rFonts w:asciiTheme="majorHAnsi" w:hAnsiTheme="majorHAnsi" w:cs="Times"/>
          <w:color w:val="000000"/>
        </w:rPr>
        <w:t xml:space="preserve"> by Liu et al, </w:t>
      </w:r>
      <w:proofErr w:type="spellStart"/>
      <w:r>
        <w:rPr>
          <w:rFonts w:asciiTheme="majorHAnsi" w:hAnsiTheme="majorHAnsi" w:cs="Times"/>
          <w:color w:val="000000"/>
        </w:rPr>
        <w:t>Syn</w:t>
      </w:r>
      <w:ins w:id="162" w:author="Marko" w:date="2018-08-14T18:57:00Z">
        <w:r w:rsidR="00494320">
          <w:rPr>
            <w:rFonts w:asciiTheme="majorHAnsi" w:hAnsiTheme="majorHAnsi" w:cs="Times"/>
            <w:color w:val="000000"/>
          </w:rPr>
          <w:t>a</w:t>
        </w:r>
      </w:ins>
      <w:r>
        <w:rPr>
          <w:rFonts w:asciiTheme="majorHAnsi" w:hAnsiTheme="majorHAnsi" w:cs="Times"/>
          <w:color w:val="000000"/>
        </w:rPr>
        <w:t>p</w:t>
      </w:r>
      <w:del w:id="163" w:author="Marko" w:date="2018-08-14T18:57:00Z">
        <w:r w:rsidDel="00494320">
          <w:rPr>
            <w:rFonts w:asciiTheme="majorHAnsi" w:hAnsiTheme="majorHAnsi" w:cs="Times"/>
            <w:color w:val="000000"/>
          </w:rPr>
          <w:delText>a</w:delText>
        </w:r>
      </w:del>
      <w:r>
        <w:rPr>
          <w:rFonts w:asciiTheme="majorHAnsi" w:hAnsiTheme="majorHAnsi" w:cs="Times"/>
          <w:color w:val="000000"/>
        </w:rPr>
        <w:t>tojanins</w:t>
      </w:r>
      <w:proofErr w:type="spellEnd"/>
      <w:r>
        <w:rPr>
          <w:rFonts w:asciiTheme="majorHAnsi" w:hAnsiTheme="majorHAnsi" w:cs="Times"/>
          <w:color w:val="000000"/>
        </w:rPr>
        <w:t xml:space="preserve"> and BAR proteins interact to regulate</w:t>
      </w:r>
      <w:r w:rsidRPr="005E17B1">
        <w:rPr>
          <w:rFonts w:asciiTheme="majorHAnsi" w:hAnsiTheme="majorHAnsi" w:cs="Times"/>
          <w:color w:val="000000"/>
        </w:rPr>
        <w:t xml:space="preserve"> </w:t>
      </w:r>
      <w:proofErr w:type="gramStart"/>
      <w:r>
        <w:rPr>
          <w:rFonts w:asciiTheme="majorHAnsi" w:hAnsiTheme="majorHAnsi" w:cs="Times"/>
          <w:color w:val="000000"/>
        </w:rPr>
        <w:t>PI(</w:t>
      </w:r>
      <w:proofErr w:type="gramEnd"/>
      <w:r>
        <w:rPr>
          <w:rFonts w:asciiTheme="majorHAnsi" w:hAnsiTheme="majorHAnsi" w:cs="Times"/>
          <w:color w:val="000000"/>
        </w:rPr>
        <w:t xml:space="preserve">4,5)P2 hydrolysis, which in turn drives membrane scission. Here, </w:t>
      </w:r>
      <w:proofErr w:type="spellStart"/>
      <w:r>
        <w:rPr>
          <w:rFonts w:asciiTheme="majorHAnsi" w:hAnsiTheme="majorHAnsi" w:cs="Times"/>
          <w:color w:val="000000"/>
        </w:rPr>
        <w:t>Rvs</w:t>
      </w:r>
      <w:proofErr w:type="spellEnd"/>
      <w:r>
        <w:rPr>
          <w:rFonts w:asciiTheme="majorHAnsi" w:hAnsiTheme="majorHAnsi" w:cs="Times"/>
          <w:color w:val="000000"/>
        </w:rPr>
        <w:t xml:space="preserve"> forms a scaffold on the</w:t>
      </w:r>
      <w:r w:rsidRPr="00207639">
        <w:rPr>
          <w:rFonts w:asciiTheme="majorHAnsi" w:hAnsiTheme="majorHAnsi" w:cs="Times"/>
          <w:color w:val="000000"/>
        </w:rPr>
        <w:t xml:space="preserve"> membrane tube</w:t>
      </w:r>
      <w:r>
        <w:rPr>
          <w:rFonts w:asciiTheme="majorHAnsi" w:hAnsiTheme="majorHAnsi" w:cs="Times"/>
          <w:color w:val="000000"/>
        </w:rPr>
        <w:t>, and protects</w:t>
      </w:r>
      <w:r w:rsidRPr="00207639">
        <w:rPr>
          <w:rFonts w:asciiTheme="majorHAnsi" w:hAnsiTheme="majorHAnsi" w:cs="Times"/>
          <w:color w:val="000000"/>
        </w:rPr>
        <w:t xml:space="preserve"> the underlying P</w:t>
      </w:r>
      <w:r>
        <w:rPr>
          <w:rFonts w:asciiTheme="majorHAnsi" w:hAnsiTheme="majorHAnsi" w:cs="Times"/>
          <w:color w:val="000000"/>
        </w:rPr>
        <w:t>I</w:t>
      </w:r>
      <w:r w:rsidRPr="00207639">
        <w:rPr>
          <w:rFonts w:asciiTheme="majorHAnsi" w:hAnsiTheme="majorHAnsi" w:cs="Times"/>
          <w:color w:val="000000"/>
        </w:rPr>
        <w:t xml:space="preserve">P2 </w:t>
      </w:r>
      <w:r>
        <w:rPr>
          <w:rFonts w:asciiTheme="majorHAnsi" w:hAnsiTheme="majorHAnsi" w:cs="Times"/>
          <w:color w:val="000000"/>
        </w:rPr>
        <w:t xml:space="preserve">from hydrolysis. </w:t>
      </w:r>
      <w:proofErr w:type="spellStart"/>
      <w:r>
        <w:rPr>
          <w:rFonts w:asciiTheme="majorHAnsi" w:hAnsiTheme="majorHAnsi" w:cs="Times"/>
          <w:color w:val="000000"/>
        </w:rPr>
        <w:t>Synaptojanin</w:t>
      </w:r>
      <w:proofErr w:type="spellEnd"/>
      <w:r>
        <w:rPr>
          <w:rFonts w:asciiTheme="majorHAnsi" w:hAnsiTheme="majorHAnsi" w:cs="Times"/>
          <w:color w:val="000000"/>
        </w:rPr>
        <w:t xml:space="preserve"> arrives at </w:t>
      </w:r>
      <w:proofErr w:type="spellStart"/>
      <w:r>
        <w:rPr>
          <w:rFonts w:asciiTheme="majorHAnsi" w:hAnsiTheme="majorHAnsi" w:cs="Times"/>
          <w:color w:val="000000"/>
        </w:rPr>
        <w:t>in</w:t>
      </w:r>
      <w:del w:id="164" w:author="Marko" w:date="2018-08-14T18:58:00Z">
        <w:r w:rsidDel="00C55503">
          <w:rPr>
            <w:rFonts w:asciiTheme="majorHAnsi" w:hAnsiTheme="majorHAnsi" w:cs="Times"/>
            <w:color w:val="000000"/>
          </w:rPr>
          <w:delText>a</w:delText>
        </w:r>
      </w:del>
      <w:r>
        <w:rPr>
          <w:rFonts w:asciiTheme="majorHAnsi" w:hAnsiTheme="majorHAnsi" w:cs="Times"/>
          <w:color w:val="000000"/>
        </w:rPr>
        <w:t>vaginated</w:t>
      </w:r>
      <w:proofErr w:type="spellEnd"/>
      <w:r>
        <w:rPr>
          <w:rFonts w:asciiTheme="majorHAnsi" w:hAnsiTheme="majorHAnsi" w:cs="Times"/>
          <w:color w:val="000000"/>
        </w:rPr>
        <w:t xml:space="preserve"> membranes, and hydrolyses unprotected </w:t>
      </w:r>
      <w:commentRangeStart w:id="165"/>
      <w:r>
        <w:rPr>
          <w:rFonts w:asciiTheme="majorHAnsi" w:hAnsiTheme="majorHAnsi" w:cs="Times"/>
          <w:color w:val="000000"/>
        </w:rPr>
        <w:t>PIP</w:t>
      </w:r>
      <w:commentRangeEnd w:id="165"/>
      <w:r w:rsidR="008E1E5A">
        <w:rPr>
          <w:rStyle w:val="CommentReference"/>
        </w:rPr>
        <w:commentReference w:id="165"/>
      </w:r>
      <w:r w:rsidRPr="00C55503">
        <w:rPr>
          <w:rFonts w:asciiTheme="majorHAnsi" w:hAnsiTheme="majorHAnsi" w:cs="Times"/>
          <w:color w:val="000000"/>
          <w:vertAlign w:val="subscript"/>
          <w:rPrChange w:id="166" w:author="Marko" w:date="2018-08-14T18:58:00Z">
            <w:rPr>
              <w:rFonts w:asciiTheme="majorHAnsi" w:hAnsiTheme="majorHAnsi" w:cs="Times"/>
              <w:color w:val="000000"/>
            </w:rPr>
          </w:rPrChange>
        </w:rPr>
        <w:t>2</w:t>
      </w:r>
      <w:r>
        <w:rPr>
          <w:rFonts w:asciiTheme="majorHAnsi" w:hAnsiTheme="majorHAnsi" w:cs="Times"/>
          <w:color w:val="000000"/>
        </w:rPr>
        <w:t>. This</w:t>
      </w:r>
      <w:r w:rsidRPr="00207639">
        <w:rPr>
          <w:rFonts w:asciiTheme="majorHAnsi" w:hAnsiTheme="majorHAnsi" w:cs="Times"/>
          <w:color w:val="000000"/>
        </w:rPr>
        <w:t xml:space="preserve"> </w:t>
      </w:r>
      <w:r>
        <w:rPr>
          <w:rFonts w:asciiTheme="majorHAnsi" w:hAnsiTheme="majorHAnsi" w:cs="Times"/>
          <w:color w:val="000000"/>
        </w:rPr>
        <w:t>generates</w:t>
      </w:r>
      <w:r w:rsidRPr="00207639">
        <w:rPr>
          <w:rFonts w:asciiTheme="majorHAnsi" w:hAnsiTheme="majorHAnsi" w:cs="Times"/>
          <w:color w:val="000000"/>
        </w:rPr>
        <w:t xml:space="preserve"> a boundary between BAR-protected </w:t>
      </w:r>
      <w:proofErr w:type="gramStart"/>
      <w:r w:rsidRPr="00207639">
        <w:rPr>
          <w:rFonts w:asciiTheme="majorHAnsi" w:hAnsiTheme="majorHAnsi" w:cs="Times"/>
          <w:color w:val="000000"/>
        </w:rPr>
        <w:t>P</w:t>
      </w:r>
      <w:r>
        <w:rPr>
          <w:rFonts w:asciiTheme="majorHAnsi" w:hAnsiTheme="majorHAnsi" w:cs="Times"/>
          <w:color w:val="000000"/>
        </w:rPr>
        <w:t>I</w:t>
      </w:r>
      <w:r w:rsidR="00910D59">
        <w:rPr>
          <w:rFonts w:asciiTheme="majorHAnsi" w:hAnsiTheme="majorHAnsi" w:cs="Times"/>
          <w:color w:val="000000"/>
        </w:rPr>
        <w:t>(</w:t>
      </w:r>
      <w:proofErr w:type="gramEnd"/>
      <w:r w:rsidR="00910D59">
        <w:rPr>
          <w:rFonts w:asciiTheme="majorHAnsi" w:hAnsiTheme="majorHAnsi" w:cs="Times"/>
          <w:color w:val="000000"/>
        </w:rPr>
        <w:t>4,5)</w:t>
      </w:r>
      <w:r w:rsidRPr="00207639">
        <w:rPr>
          <w:rFonts w:asciiTheme="majorHAnsi" w:hAnsiTheme="majorHAnsi" w:cs="Times"/>
          <w:color w:val="000000"/>
        </w:rPr>
        <w:t>P2 at the tube and P</w:t>
      </w:r>
      <w:r>
        <w:rPr>
          <w:rFonts w:asciiTheme="majorHAnsi" w:hAnsiTheme="majorHAnsi" w:cs="Times"/>
          <w:color w:val="000000"/>
        </w:rPr>
        <w:t>I</w:t>
      </w:r>
      <w:r w:rsidR="00910D59">
        <w:rPr>
          <w:rFonts w:asciiTheme="majorHAnsi" w:hAnsiTheme="majorHAnsi" w:cs="Times"/>
          <w:color w:val="000000"/>
        </w:rPr>
        <w:t>(4,5)</w:t>
      </w:r>
      <w:r>
        <w:rPr>
          <w:rFonts w:asciiTheme="majorHAnsi" w:hAnsiTheme="majorHAnsi" w:cs="Times"/>
          <w:color w:val="000000"/>
        </w:rPr>
        <w:t>P</w:t>
      </w:r>
      <w:r w:rsidRPr="00207639">
        <w:rPr>
          <w:rFonts w:asciiTheme="majorHAnsi" w:hAnsiTheme="majorHAnsi" w:cs="Times"/>
          <w:color w:val="000000"/>
        </w:rPr>
        <w:t xml:space="preserve"> at the bud tip. Th</w:t>
      </w:r>
      <w:r w:rsidR="00F1297F">
        <w:rPr>
          <w:rFonts w:asciiTheme="majorHAnsi" w:hAnsiTheme="majorHAnsi" w:cs="Times"/>
          <w:color w:val="000000"/>
        </w:rPr>
        <w:t>is</w:t>
      </w:r>
      <w:r w:rsidRPr="00207639">
        <w:rPr>
          <w:rFonts w:asciiTheme="majorHAnsi" w:hAnsiTheme="majorHAnsi" w:cs="Times"/>
          <w:color w:val="000000"/>
        </w:rPr>
        <w:t xml:space="preserve"> lipid boundary produces line tension at the interphase that </w:t>
      </w:r>
      <w:r w:rsidR="003E3C0C">
        <w:rPr>
          <w:rFonts w:asciiTheme="majorHAnsi" w:hAnsiTheme="majorHAnsi" w:cs="Times"/>
          <w:color w:val="000000"/>
        </w:rPr>
        <w:t>c</w:t>
      </w:r>
      <w:r w:rsidRPr="00207639">
        <w:rPr>
          <w:rFonts w:asciiTheme="majorHAnsi" w:hAnsiTheme="majorHAnsi" w:cs="Times"/>
          <w:color w:val="000000"/>
        </w:rPr>
        <w:t xml:space="preserve">ould generate enough force to pinch off a vesicle. </w:t>
      </w:r>
    </w:p>
    <w:p w14:paraId="0A59E430" w14:textId="77777777" w:rsidR="00EB7EAD" w:rsidRDefault="00EB7EAD" w:rsidP="004A5F86">
      <w:pPr>
        <w:widowControl w:val="0"/>
        <w:autoSpaceDE w:val="0"/>
        <w:autoSpaceDN w:val="0"/>
        <w:adjustRightInd w:val="0"/>
        <w:rPr>
          <w:rFonts w:asciiTheme="majorHAnsi" w:hAnsiTheme="majorHAnsi" w:cs="Times"/>
          <w:color w:val="000000"/>
        </w:rPr>
      </w:pPr>
    </w:p>
    <w:p w14:paraId="4F04720B" w14:textId="3C401049" w:rsidR="004A5F86" w:rsidRPr="00855586" w:rsidRDefault="00EB7EAD" w:rsidP="00980DE0">
      <w:pPr>
        <w:widowControl w:val="0"/>
        <w:autoSpaceDE w:val="0"/>
        <w:autoSpaceDN w:val="0"/>
        <w:adjustRightInd w:val="0"/>
        <w:rPr>
          <w:rFonts w:asciiTheme="majorHAnsi" w:hAnsiTheme="majorHAnsi" w:cs="Times"/>
          <w:color w:val="000000"/>
        </w:rPr>
      </w:pPr>
      <w:r>
        <w:rPr>
          <w:rFonts w:asciiTheme="majorHAnsi" w:hAnsiTheme="majorHAnsi" w:cs="Times"/>
          <w:color w:val="000000"/>
        </w:rPr>
        <w:lastRenderedPageBreak/>
        <w:t xml:space="preserve">The Liu et al., </w:t>
      </w:r>
      <w:commentRangeStart w:id="167"/>
      <w:proofErr w:type="spellStart"/>
      <w:r>
        <w:rPr>
          <w:rFonts w:asciiTheme="majorHAnsi" w:hAnsiTheme="majorHAnsi" w:cs="Times"/>
          <w:color w:val="000000"/>
        </w:rPr>
        <w:t>mo</w:t>
      </w:r>
      <w:r w:rsidR="00AF21C6">
        <w:rPr>
          <w:rFonts w:asciiTheme="majorHAnsi" w:hAnsiTheme="majorHAnsi" w:cs="Times"/>
          <w:color w:val="000000"/>
        </w:rPr>
        <w:t>Δ</w:t>
      </w:r>
      <w:r>
        <w:rPr>
          <w:rFonts w:asciiTheme="majorHAnsi" w:hAnsiTheme="majorHAnsi" w:cs="Times"/>
          <w:color w:val="000000"/>
        </w:rPr>
        <w:t>predicts</w:t>
      </w:r>
      <w:commentRangeEnd w:id="167"/>
      <w:proofErr w:type="spellEnd"/>
      <w:r w:rsidR="00E704D3">
        <w:rPr>
          <w:rStyle w:val="CommentReference"/>
        </w:rPr>
        <w:commentReference w:id="167"/>
      </w:r>
      <w:r>
        <w:rPr>
          <w:rFonts w:asciiTheme="majorHAnsi" w:hAnsiTheme="majorHAnsi" w:cs="Times"/>
          <w:color w:val="000000"/>
        </w:rPr>
        <w:t xml:space="preserve"> that if line-tension from lipid hydrolysis is removed, membrane scission should be delayed or fail.</w:t>
      </w:r>
    </w:p>
    <w:p w14:paraId="7897E20A" w14:textId="77777777" w:rsidR="004A5F86" w:rsidRDefault="004A5F86" w:rsidP="00980DE0">
      <w:pPr>
        <w:widowControl w:val="0"/>
        <w:autoSpaceDE w:val="0"/>
        <w:autoSpaceDN w:val="0"/>
        <w:adjustRightInd w:val="0"/>
        <w:rPr>
          <w:rFonts w:asciiTheme="majorHAnsi" w:hAnsiTheme="majorHAnsi" w:cs="Times"/>
          <w:b/>
          <w:color w:val="000000"/>
          <w:sz w:val="28"/>
          <w:szCs w:val="28"/>
        </w:rPr>
      </w:pPr>
    </w:p>
    <w:p w14:paraId="15A27A55" w14:textId="6A92FF12" w:rsidR="00F01EAC" w:rsidRPr="00201B26" w:rsidRDefault="00201B26" w:rsidP="00AF21C6">
      <w:pPr>
        <w:widowControl w:val="0"/>
        <w:autoSpaceDE w:val="0"/>
        <w:autoSpaceDN w:val="0"/>
        <w:adjustRightInd w:val="0"/>
        <w:outlineLvl w:val="0"/>
        <w:rPr>
          <w:rFonts w:asciiTheme="majorHAnsi" w:hAnsiTheme="majorHAnsi" w:cs="Times"/>
          <w:b/>
          <w:color w:val="000000"/>
          <w:sz w:val="28"/>
          <w:szCs w:val="28"/>
        </w:rPr>
      </w:pPr>
      <w:r>
        <w:rPr>
          <w:rFonts w:asciiTheme="majorHAnsi" w:hAnsiTheme="majorHAnsi" w:cs="Times"/>
          <w:b/>
          <w:color w:val="000000"/>
          <w:sz w:val="28"/>
          <w:szCs w:val="28"/>
        </w:rPr>
        <w:t xml:space="preserve">R2.2 </w:t>
      </w:r>
      <w:commentRangeStart w:id="168"/>
      <w:r w:rsidR="00483A41">
        <w:rPr>
          <w:rFonts w:asciiTheme="majorHAnsi" w:hAnsiTheme="majorHAnsi" w:cs="Times"/>
          <w:b/>
          <w:color w:val="000000"/>
          <w:sz w:val="28"/>
          <w:szCs w:val="28"/>
        </w:rPr>
        <w:t>Yeast</w:t>
      </w:r>
      <w:r w:rsidR="00F42591" w:rsidRPr="00201B26">
        <w:rPr>
          <w:rFonts w:asciiTheme="majorHAnsi" w:hAnsiTheme="majorHAnsi" w:cs="Times"/>
          <w:b/>
          <w:color w:val="000000"/>
          <w:sz w:val="28"/>
          <w:szCs w:val="28"/>
        </w:rPr>
        <w:t xml:space="preserve"> </w:t>
      </w:r>
      <w:proofErr w:type="spellStart"/>
      <w:r w:rsidR="00F42591" w:rsidRPr="00201B26">
        <w:rPr>
          <w:rFonts w:asciiTheme="majorHAnsi" w:hAnsiTheme="majorHAnsi" w:cs="Times"/>
          <w:b/>
          <w:color w:val="000000"/>
          <w:sz w:val="28"/>
          <w:szCs w:val="28"/>
        </w:rPr>
        <w:t>synaptojanin</w:t>
      </w:r>
      <w:r w:rsidR="00483A41">
        <w:rPr>
          <w:rFonts w:asciiTheme="majorHAnsi" w:hAnsiTheme="majorHAnsi" w:cs="Times"/>
          <w:b/>
          <w:color w:val="000000"/>
          <w:sz w:val="28"/>
          <w:szCs w:val="28"/>
        </w:rPr>
        <w:t>s</w:t>
      </w:r>
      <w:proofErr w:type="spellEnd"/>
      <w:r w:rsidR="00222720" w:rsidRPr="00201B26">
        <w:rPr>
          <w:rFonts w:asciiTheme="majorHAnsi" w:hAnsiTheme="majorHAnsi" w:cs="Times"/>
          <w:b/>
          <w:color w:val="000000"/>
          <w:sz w:val="28"/>
          <w:szCs w:val="28"/>
        </w:rPr>
        <w:t xml:space="preserve"> do not significantly affect coat and </w:t>
      </w:r>
      <w:proofErr w:type="spellStart"/>
      <w:r w:rsidR="00222720" w:rsidRPr="00201B26">
        <w:rPr>
          <w:rFonts w:asciiTheme="majorHAnsi" w:hAnsiTheme="majorHAnsi" w:cs="Times"/>
          <w:b/>
          <w:color w:val="000000"/>
          <w:sz w:val="28"/>
          <w:szCs w:val="28"/>
        </w:rPr>
        <w:t>Rvs</w:t>
      </w:r>
      <w:proofErr w:type="spellEnd"/>
      <w:r w:rsidR="00222720" w:rsidRPr="00201B26">
        <w:rPr>
          <w:rFonts w:asciiTheme="majorHAnsi" w:hAnsiTheme="majorHAnsi" w:cs="Times"/>
          <w:b/>
          <w:color w:val="000000"/>
          <w:sz w:val="28"/>
          <w:szCs w:val="28"/>
        </w:rPr>
        <w:t xml:space="preserve"> movement </w:t>
      </w:r>
      <w:commentRangeEnd w:id="168"/>
      <w:r w:rsidR="00B73B1A">
        <w:rPr>
          <w:rStyle w:val="CommentReference"/>
        </w:rPr>
        <w:commentReference w:id="168"/>
      </w:r>
    </w:p>
    <w:p w14:paraId="70CC25BD" w14:textId="77777777" w:rsidR="00222720" w:rsidRPr="00207639" w:rsidRDefault="00222720" w:rsidP="00980DE0">
      <w:pPr>
        <w:widowControl w:val="0"/>
        <w:autoSpaceDE w:val="0"/>
        <w:autoSpaceDN w:val="0"/>
        <w:adjustRightInd w:val="0"/>
        <w:rPr>
          <w:rFonts w:asciiTheme="majorHAnsi" w:hAnsiTheme="majorHAnsi" w:cs="Times"/>
          <w:color w:val="000000"/>
        </w:rPr>
      </w:pPr>
    </w:p>
    <w:p w14:paraId="3FBCF4DC" w14:textId="04A3CF6D" w:rsidR="004C7142" w:rsidRDefault="00546D5B" w:rsidP="00980DE0">
      <w:pPr>
        <w:widowControl w:val="0"/>
        <w:autoSpaceDE w:val="0"/>
        <w:autoSpaceDN w:val="0"/>
        <w:adjustRightInd w:val="0"/>
        <w:rPr>
          <w:rFonts w:asciiTheme="majorHAnsi" w:hAnsiTheme="majorHAnsi" w:cs="Times"/>
          <w:color w:val="000000"/>
        </w:rPr>
      </w:pPr>
      <w:r>
        <w:rPr>
          <w:rFonts w:asciiTheme="majorHAnsi" w:hAnsiTheme="majorHAnsi" w:cs="Times"/>
          <w:color w:val="000000"/>
        </w:rPr>
        <w:t>I te</w:t>
      </w:r>
      <w:r w:rsidR="00CD4B8E">
        <w:rPr>
          <w:rFonts w:asciiTheme="majorHAnsi" w:hAnsiTheme="majorHAnsi" w:cs="Times"/>
          <w:color w:val="000000"/>
        </w:rPr>
        <w:t>sted th</w:t>
      </w:r>
      <w:r w:rsidR="0010252D">
        <w:rPr>
          <w:rFonts w:asciiTheme="majorHAnsi" w:hAnsiTheme="majorHAnsi" w:cs="Times"/>
          <w:color w:val="000000"/>
        </w:rPr>
        <w:t>e</w:t>
      </w:r>
      <w:r w:rsidR="00CD4B8E">
        <w:rPr>
          <w:rFonts w:asciiTheme="majorHAnsi" w:hAnsiTheme="majorHAnsi" w:cs="Times"/>
          <w:color w:val="000000"/>
        </w:rPr>
        <w:t xml:space="preserve"> </w:t>
      </w:r>
      <w:r w:rsidR="0010252D">
        <w:rPr>
          <w:rFonts w:asciiTheme="majorHAnsi" w:hAnsiTheme="majorHAnsi" w:cs="Times"/>
          <w:color w:val="000000"/>
        </w:rPr>
        <w:t xml:space="preserve">lipid hydrolysis </w:t>
      </w:r>
      <w:commentRangeStart w:id="169"/>
      <w:proofErr w:type="spellStart"/>
      <w:r w:rsidR="009456BF">
        <w:rPr>
          <w:rFonts w:asciiTheme="majorHAnsi" w:hAnsiTheme="majorHAnsi" w:cs="Times"/>
          <w:color w:val="000000"/>
        </w:rPr>
        <w:t>mo</w:t>
      </w:r>
      <w:r w:rsidR="00AF21C6">
        <w:rPr>
          <w:rFonts w:asciiTheme="majorHAnsi" w:hAnsiTheme="majorHAnsi" w:cs="Times"/>
          <w:color w:val="000000"/>
        </w:rPr>
        <w:t>Δ</w:t>
      </w:r>
      <w:r w:rsidR="009456BF">
        <w:rPr>
          <w:rFonts w:asciiTheme="majorHAnsi" w:hAnsiTheme="majorHAnsi" w:cs="Times"/>
          <w:color w:val="000000"/>
        </w:rPr>
        <w:t>described</w:t>
      </w:r>
      <w:commentRangeEnd w:id="169"/>
      <w:proofErr w:type="spellEnd"/>
      <w:r w:rsidR="000277F0">
        <w:rPr>
          <w:rStyle w:val="CommentReference"/>
        </w:rPr>
        <w:commentReference w:id="169"/>
      </w:r>
      <w:r w:rsidR="009456BF">
        <w:rPr>
          <w:rFonts w:asciiTheme="majorHAnsi" w:hAnsiTheme="majorHAnsi" w:cs="Times"/>
          <w:color w:val="000000"/>
        </w:rPr>
        <w:t xml:space="preserve"> above </w:t>
      </w:r>
      <w:r w:rsidR="00CD4B8E">
        <w:rPr>
          <w:rFonts w:asciiTheme="majorHAnsi" w:hAnsiTheme="majorHAnsi" w:cs="Times"/>
          <w:color w:val="000000"/>
        </w:rPr>
        <w:t>by studying</w:t>
      </w:r>
      <w:r>
        <w:rPr>
          <w:rFonts w:asciiTheme="majorHAnsi" w:hAnsiTheme="majorHAnsi" w:cs="Times"/>
          <w:color w:val="000000"/>
        </w:rPr>
        <w:t xml:space="preserve"> the effect of </w:t>
      </w:r>
      <w:proofErr w:type="spellStart"/>
      <w:r>
        <w:rPr>
          <w:rFonts w:asciiTheme="majorHAnsi" w:hAnsiTheme="majorHAnsi" w:cs="Times"/>
          <w:color w:val="000000"/>
        </w:rPr>
        <w:t>synaptojanin</w:t>
      </w:r>
      <w:proofErr w:type="spellEnd"/>
      <w:r w:rsidR="003C7577">
        <w:rPr>
          <w:rFonts w:asciiTheme="majorHAnsi" w:hAnsiTheme="majorHAnsi" w:cs="Times"/>
          <w:color w:val="000000"/>
        </w:rPr>
        <w:t xml:space="preserve"> deletion</w:t>
      </w:r>
      <w:r>
        <w:rPr>
          <w:rFonts w:asciiTheme="majorHAnsi" w:hAnsiTheme="majorHAnsi" w:cs="Times"/>
          <w:color w:val="000000"/>
        </w:rPr>
        <w:t xml:space="preserve"> on </w:t>
      </w:r>
      <w:r w:rsidR="001F2C56">
        <w:rPr>
          <w:rFonts w:asciiTheme="majorHAnsi" w:hAnsiTheme="majorHAnsi" w:cs="Times"/>
          <w:color w:val="000000"/>
        </w:rPr>
        <w:t>Sla1 and Rvs167</w:t>
      </w:r>
      <w:r>
        <w:rPr>
          <w:rFonts w:asciiTheme="majorHAnsi" w:hAnsiTheme="majorHAnsi" w:cs="Times"/>
          <w:color w:val="000000"/>
        </w:rPr>
        <w:t xml:space="preserve">. </w:t>
      </w:r>
    </w:p>
    <w:p w14:paraId="014CD571" w14:textId="77777777" w:rsidR="0083139C" w:rsidRDefault="0083139C" w:rsidP="00980DE0">
      <w:pPr>
        <w:widowControl w:val="0"/>
        <w:autoSpaceDE w:val="0"/>
        <w:autoSpaceDN w:val="0"/>
        <w:adjustRightInd w:val="0"/>
        <w:rPr>
          <w:rFonts w:asciiTheme="majorHAnsi" w:hAnsiTheme="majorHAnsi" w:cs="Times"/>
          <w:color w:val="000000"/>
        </w:rPr>
      </w:pPr>
    </w:p>
    <w:p w14:paraId="052C588F" w14:textId="68F35C20" w:rsidR="00222720" w:rsidRDefault="0083139C" w:rsidP="00980DE0">
      <w:pPr>
        <w:widowControl w:val="0"/>
        <w:autoSpaceDE w:val="0"/>
        <w:autoSpaceDN w:val="0"/>
        <w:adjustRightInd w:val="0"/>
        <w:rPr>
          <w:rFonts w:asciiTheme="majorHAnsi" w:hAnsiTheme="majorHAnsi" w:cs="Times"/>
          <w:color w:val="000000"/>
        </w:rPr>
      </w:pPr>
      <w:r>
        <w:rPr>
          <w:rFonts w:asciiTheme="majorHAnsi" w:hAnsiTheme="majorHAnsi" w:cs="Times"/>
          <w:color w:val="000000"/>
        </w:rPr>
        <w:t>Of</w:t>
      </w:r>
      <w:r w:rsidR="00546D5B">
        <w:rPr>
          <w:rFonts w:asciiTheme="majorHAnsi" w:hAnsiTheme="majorHAnsi" w:cs="Times"/>
          <w:color w:val="000000"/>
        </w:rPr>
        <w:t xml:space="preserve"> the three </w:t>
      </w:r>
      <w:r w:rsidR="00222720">
        <w:rPr>
          <w:rFonts w:asciiTheme="majorHAnsi" w:hAnsiTheme="majorHAnsi" w:cs="Times"/>
          <w:color w:val="000000"/>
        </w:rPr>
        <w:t xml:space="preserve">yeast </w:t>
      </w:r>
      <w:proofErr w:type="spellStart"/>
      <w:r w:rsidR="00546D5B">
        <w:rPr>
          <w:rFonts w:asciiTheme="majorHAnsi" w:hAnsiTheme="majorHAnsi" w:cs="Times"/>
          <w:color w:val="000000"/>
        </w:rPr>
        <w:t>Synaptojanins</w:t>
      </w:r>
      <w:proofErr w:type="spellEnd"/>
      <w:r w:rsidR="00546D5B">
        <w:rPr>
          <w:rFonts w:asciiTheme="majorHAnsi" w:hAnsiTheme="majorHAnsi" w:cs="Times"/>
          <w:color w:val="000000"/>
        </w:rPr>
        <w:t>, only Inp52-GFP localizes to cortical patches</w:t>
      </w:r>
      <w:r w:rsidR="00B51BCF">
        <w:rPr>
          <w:rFonts w:asciiTheme="majorHAnsi" w:hAnsiTheme="majorHAnsi" w:cs="Times"/>
          <w:color w:val="000000"/>
        </w:rPr>
        <w:t xml:space="preserve"> (Fig.2.6D)</w:t>
      </w:r>
      <w:r w:rsidR="00546D5B">
        <w:rPr>
          <w:rFonts w:asciiTheme="majorHAnsi" w:hAnsiTheme="majorHAnsi" w:cs="Times"/>
          <w:color w:val="000000"/>
        </w:rPr>
        <w:t xml:space="preserve">. </w:t>
      </w:r>
      <w:moveToRangeStart w:id="170" w:author="Marko" w:date="2018-08-14T19:14:00Z" w:name="move522037403"/>
      <w:moveTo w:id="171" w:author="Marko" w:date="2018-08-14T19:14:00Z">
        <w:r w:rsidR="0037118A">
          <w:rPr>
            <w:rFonts w:asciiTheme="majorHAnsi" w:hAnsiTheme="majorHAnsi" w:cs="Times"/>
            <w:color w:val="000000"/>
          </w:rPr>
          <w:t>Inp51-GFP exhibits a diffuse cytoplasmic signal, while Inp53 localizes to patches within the cytoplasm, likely to the trans-</w:t>
        </w:r>
        <w:proofErr w:type="spellStart"/>
        <w:r w:rsidR="0037118A">
          <w:rPr>
            <w:rFonts w:asciiTheme="majorHAnsi" w:hAnsiTheme="majorHAnsi" w:cs="Times"/>
            <w:color w:val="000000"/>
          </w:rPr>
          <w:t>golgi</w:t>
        </w:r>
        <w:proofErr w:type="spellEnd"/>
        <w:r w:rsidR="0037118A">
          <w:rPr>
            <w:rFonts w:asciiTheme="majorHAnsi" w:hAnsiTheme="majorHAnsi" w:cs="Times"/>
            <w:color w:val="000000"/>
          </w:rPr>
          <w:t xml:space="preserve"> network, as has been noted in other work</w:t>
        </w:r>
        <w:r w:rsidR="0037118A">
          <w:rPr>
            <w:rFonts w:asciiTheme="majorHAnsi" w:hAnsiTheme="majorHAnsi" w:cs="Times"/>
            <w:color w:val="000000"/>
          </w:rPr>
          <w:fldChar w:fldCharType="begin" w:fldLock="1"/>
        </w:r>
        <w:r w:rsidR="0037118A">
          <w:rPr>
            <w:rFonts w:asciiTheme="majorHAnsi" w:hAnsiTheme="majorHAnsi" w:cs="Times"/>
            <w:color w:val="000000"/>
          </w:rPr>
          <w:instrText>ADDIN CSL_CITATION {"citationItems":[{"id":"ITEM-1","itemData":{"ISSN":"0016-6731","PMID":"10628971","abstract":"Clathrin is involved in selective protein transport at the Golgi apparatus and the plasma membrane. To further understand the molecular mechanisms underlying clathrin-mediated protein transport pathways, we initiated a genetic screen for mutations that display synthetic growth defects when combined with a temperature-sensitive allele of the clathrin heavy chain gene (chc1-521) in Saccharomyces cerevisiae. Mutations, when present in cells with wild-type clathrin, were analyzed for effects on mating pheromone alpha-factor precursor maturation and sorting of the vacuolar protein carboxypeptidase Y as measures of protein sorting at the yeast trans-Golgi network (TGN) compartment. By these criteria, two classes of mutants were obtained, those with and those without defects in protein sorting at the TGN. One mutant with unaltered protein sorting at the TGN contains a mutation in PTC1, a type 2c serine/threonine phosphatase with widespread influences. The collection of mutants displaying TGN sorting defects includes members with mutations in previously identified vacuolar protein sorting genes (VPS), including the dynamin family member VPS1. Striking genetic interactions were observed by combining temperature-sensitive alleles of CHC1 and VPS1, supporting the model that Vps1p is involved in clathrin-mediated vesicle formation at the TGN. Also in the spectrum of mutants with TGN sorting defects are isolates with mutations in the following: RIC1, encoding a product originally proposed to participate in ribosome biogenesis; LUV1, encoding a product potentially involved in vacuole and microtubule organization; and INP53, encoding a synaptojanin-like inositol polyphosphate 5-phosphatase. Disruption of INP53, but not the related INP51 and INP52 genes, resulted in alpha-factor maturation defects and exacerbated alpha-factor maturation defects when combined with chc1-521. Our findings implicate a wide variety of proteins in clathrin-dependent processes and provide evidence for the selective involvement of Inp53p in clathrin-mediated protein sorting at the TGN.","author":[{"dropping-particle":"","family":"Bensen","given":"E S","non-dropping-particle":"","parse-names":false,"suffix":""},{"dropping-particle":"","family":"Costaguta","given":"G","non-dropping-particle":"","parse-names":false,"suffix":""},{"dropping-particle":"","family":"Payne","given":"G S","non-dropping-particle":"","parse-names":false,"suffix":""}],"container-title":"Genetics","id":"ITEM-1","issue":"1","issued":{"date-parts":[["2000","1"]]},"page":"83-97","title":"Synthetic genetic interactions with temperature-sensitive clathrin in Saccharomyces cerevisiae. Roles for synaptojanin-like Inp53p and dynamin-related Vps1p in clathrin-dependent protein sorting at the trans-Golgi network.","type":"article-journal","volume":"154"},"uris":["http://www.mendeley.com/documents/?uuid=17b9b2af-2ea0-3436-ba6a-285c6e13ac1a"]}],"mendeley":{"formattedCitation":"&lt;sup&gt;31&lt;/sup&gt;","plainTextFormattedCitation":"31","previouslyFormattedCitation":"&lt;sup&gt;31&lt;/sup&gt;"},"properties":{"noteIndex":0},"schema":"https://github.com/citation-style-language/schema/raw/master/csl-citation.json"}</w:instrText>
        </w:r>
        <w:r w:rsidR="0037118A">
          <w:rPr>
            <w:rFonts w:asciiTheme="majorHAnsi" w:hAnsiTheme="majorHAnsi" w:cs="Times"/>
            <w:color w:val="000000"/>
          </w:rPr>
          <w:fldChar w:fldCharType="separate"/>
        </w:r>
        <w:r w:rsidR="0037118A" w:rsidRPr="00357C98">
          <w:rPr>
            <w:rFonts w:asciiTheme="majorHAnsi" w:hAnsiTheme="majorHAnsi" w:cs="Times"/>
            <w:noProof/>
            <w:color w:val="000000"/>
            <w:vertAlign w:val="superscript"/>
          </w:rPr>
          <w:t>31</w:t>
        </w:r>
        <w:r w:rsidR="0037118A">
          <w:rPr>
            <w:rFonts w:asciiTheme="majorHAnsi" w:hAnsiTheme="majorHAnsi" w:cs="Times"/>
            <w:color w:val="000000"/>
          </w:rPr>
          <w:fldChar w:fldCharType="end"/>
        </w:r>
        <w:r w:rsidR="0037118A">
          <w:rPr>
            <w:rFonts w:asciiTheme="majorHAnsi" w:hAnsiTheme="majorHAnsi" w:cs="Times"/>
            <w:color w:val="000000"/>
          </w:rPr>
          <w:t>.</w:t>
        </w:r>
      </w:moveTo>
      <w:moveToRangeEnd w:id="170"/>
      <w:ins w:id="172" w:author="Marko" w:date="2018-08-14T19:14:00Z">
        <w:r w:rsidR="0037118A">
          <w:rPr>
            <w:rFonts w:asciiTheme="majorHAnsi" w:hAnsiTheme="majorHAnsi" w:cs="Times"/>
            <w:color w:val="000000"/>
          </w:rPr>
          <w:t xml:space="preserve"> </w:t>
        </w:r>
      </w:ins>
      <w:r w:rsidR="003412EE">
        <w:rPr>
          <w:rFonts w:asciiTheme="majorHAnsi" w:hAnsiTheme="majorHAnsi" w:cs="Times"/>
          <w:color w:val="000000"/>
        </w:rPr>
        <w:t>T</w:t>
      </w:r>
      <w:r w:rsidR="00082799">
        <w:rPr>
          <w:rFonts w:asciiTheme="majorHAnsi" w:hAnsiTheme="majorHAnsi" w:cs="Times"/>
          <w:color w:val="000000"/>
        </w:rPr>
        <w:t xml:space="preserve">ime alignment with </w:t>
      </w:r>
      <w:r w:rsidR="00024632">
        <w:rPr>
          <w:rFonts w:asciiTheme="majorHAnsi" w:hAnsiTheme="majorHAnsi" w:cs="Times"/>
          <w:color w:val="000000"/>
        </w:rPr>
        <w:t>other endocytic proteins</w:t>
      </w:r>
      <w:ins w:id="173" w:author="Marko" w:date="2018-08-14T19:13:00Z">
        <w:r w:rsidR="00093B4C">
          <w:rPr>
            <w:rFonts w:asciiTheme="majorHAnsi" w:hAnsiTheme="majorHAnsi" w:cs="Times"/>
            <w:color w:val="000000"/>
          </w:rPr>
          <w:t>, done</w:t>
        </w:r>
      </w:ins>
      <w:r w:rsidR="00024632">
        <w:rPr>
          <w:rFonts w:asciiTheme="majorHAnsi" w:hAnsiTheme="majorHAnsi" w:cs="Times"/>
          <w:color w:val="000000"/>
        </w:rPr>
        <w:t xml:space="preserve"> as in</w:t>
      </w:r>
      <w:r w:rsidR="00082799">
        <w:rPr>
          <w:rFonts w:asciiTheme="majorHAnsi" w:hAnsiTheme="majorHAnsi" w:cs="Times"/>
          <w:color w:val="000000"/>
        </w:rPr>
        <w:t xml:space="preserve"> </w:t>
      </w:r>
      <w:commentRangeStart w:id="174"/>
      <w:proofErr w:type="spellStart"/>
      <w:r w:rsidR="00082799">
        <w:rPr>
          <w:rFonts w:asciiTheme="majorHAnsi" w:hAnsiTheme="majorHAnsi" w:cs="Times"/>
          <w:color w:val="000000"/>
        </w:rPr>
        <w:t>Picco</w:t>
      </w:r>
      <w:proofErr w:type="spellEnd"/>
      <w:r w:rsidR="00082799">
        <w:rPr>
          <w:rFonts w:asciiTheme="majorHAnsi" w:hAnsiTheme="majorHAnsi" w:cs="Times"/>
          <w:color w:val="000000"/>
        </w:rPr>
        <w:t xml:space="preserve"> </w:t>
      </w:r>
      <w:proofErr w:type="gramStart"/>
      <w:r w:rsidR="00082799">
        <w:rPr>
          <w:rFonts w:asciiTheme="majorHAnsi" w:hAnsiTheme="majorHAnsi" w:cs="Times"/>
          <w:color w:val="000000"/>
        </w:rPr>
        <w:t>et al.</w:t>
      </w:r>
      <w:ins w:id="175" w:author="Marko" w:date="2018-08-14T19:13:00Z">
        <w:r w:rsidR="00093B4C">
          <w:rPr>
            <w:rFonts w:asciiTheme="majorHAnsi" w:hAnsiTheme="majorHAnsi" w:cs="Times"/>
            <w:color w:val="000000"/>
          </w:rPr>
          <w:t>(</w:t>
        </w:r>
        <w:proofErr w:type="gramEnd"/>
        <w:r w:rsidR="00093B4C">
          <w:rPr>
            <w:rFonts w:asciiTheme="majorHAnsi" w:hAnsiTheme="majorHAnsi" w:cs="Times"/>
            <w:color w:val="000000"/>
          </w:rPr>
          <w:t xml:space="preserve">2015) </w:t>
        </w:r>
      </w:ins>
      <w:r w:rsidR="00082799">
        <w:rPr>
          <w:rFonts w:asciiTheme="majorHAnsi" w:hAnsiTheme="majorHAnsi" w:cs="Times"/>
          <w:color w:val="000000"/>
        </w:rPr>
        <w:t>,</w:t>
      </w:r>
      <w:commentRangeEnd w:id="174"/>
      <w:r w:rsidR="00093B4C">
        <w:rPr>
          <w:rStyle w:val="CommentReference"/>
        </w:rPr>
        <w:commentReference w:id="174"/>
      </w:r>
      <w:r w:rsidR="00082799">
        <w:rPr>
          <w:rFonts w:asciiTheme="majorHAnsi" w:hAnsiTheme="majorHAnsi" w:cs="Times"/>
          <w:color w:val="000000"/>
        </w:rPr>
        <w:t xml:space="preserve"> shows that Inp52 localizes to endocytic sites at the late stage of scission</w:t>
      </w:r>
      <w:r w:rsidR="00572A12">
        <w:rPr>
          <w:rFonts w:asciiTheme="majorHAnsi" w:hAnsiTheme="majorHAnsi" w:cs="Times"/>
          <w:color w:val="000000"/>
        </w:rPr>
        <w:t>,</w:t>
      </w:r>
      <w:r w:rsidR="00222720">
        <w:rPr>
          <w:rFonts w:asciiTheme="majorHAnsi" w:hAnsiTheme="majorHAnsi" w:cs="Times"/>
          <w:color w:val="000000"/>
        </w:rPr>
        <w:t xml:space="preserve"> </w:t>
      </w:r>
      <w:r w:rsidR="00D21951">
        <w:rPr>
          <w:rFonts w:asciiTheme="majorHAnsi" w:hAnsiTheme="majorHAnsi" w:cs="Times"/>
          <w:color w:val="000000"/>
        </w:rPr>
        <w:t>similar to</w:t>
      </w:r>
      <w:r w:rsidR="00222720">
        <w:rPr>
          <w:rFonts w:asciiTheme="majorHAnsi" w:hAnsiTheme="majorHAnsi" w:cs="Times"/>
          <w:color w:val="000000"/>
        </w:rPr>
        <w:t xml:space="preserve"> </w:t>
      </w:r>
      <w:proofErr w:type="spellStart"/>
      <w:r w:rsidR="00222720">
        <w:rPr>
          <w:rFonts w:asciiTheme="majorHAnsi" w:hAnsiTheme="majorHAnsi" w:cs="Times"/>
          <w:color w:val="000000"/>
        </w:rPr>
        <w:t>Rvs</w:t>
      </w:r>
      <w:proofErr w:type="spellEnd"/>
      <w:r w:rsidR="00082799">
        <w:rPr>
          <w:rFonts w:asciiTheme="majorHAnsi" w:hAnsiTheme="majorHAnsi" w:cs="Times"/>
          <w:color w:val="000000"/>
        </w:rPr>
        <w:t xml:space="preserve">. The centroid of Inp52-GFP </w:t>
      </w:r>
      <w:del w:id="176" w:author="Marko" w:date="2018-08-14T19:13:00Z">
        <w:r w:rsidR="00082799" w:rsidDel="00771759">
          <w:rPr>
            <w:rFonts w:asciiTheme="majorHAnsi" w:hAnsiTheme="majorHAnsi" w:cs="Times"/>
            <w:color w:val="000000"/>
          </w:rPr>
          <w:delText>can be</w:delText>
        </w:r>
      </w:del>
      <w:ins w:id="177" w:author="Marko" w:date="2018-08-14T19:13:00Z">
        <w:r w:rsidR="00771759">
          <w:rPr>
            <w:rFonts w:asciiTheme="majorHAnsi" w:hAnsiTheme="majorHAnsi" w:cs="Times"/>
            <w:color w:val="000000"/>
          </w:rPr>
          <w:t>is</w:t>
        </w:r>
      </w:ins>
      <w:r w:rsidR="00082799">
        <w:rPr>
          <w:rFonts w:asciiTheme="majorHAnsi" w:hAnsiTheme="majorHAnsi" w:cs="Times"/>
          <w:color w:val="000000"/>
        </w:rPr>
        <w:t xml:space="preserve"> localized to the tip of the </w:t>
      </w:r>
      <w:proofErr w:type="spellStart"/>
      <w:r w:rsidR="00082799">
        <w:rPr>
          <w:rFonts w:asciiTheme="majorHAnsi" w:hAnsiTheme="majorHAnsi" w:cs="Times"/>
          <w:color w:val="000000"/>
        </w:rPr>
        <w:t>invaginated</w:t>
      </w:r>
      <w:proofErr w:type="spellEnd"/>
      <w:r w:rsidR="00082799">
        <w:rPr>
          <w:rFonts w:asciiTheme="majorHAnsi" w:hAnsiTheme="majorHAnsi" w:cs="Times"/>
          <w:color w:val="000000"/>
        </w:rPr>
        <w:t xml:space="preserve"> tube</w:t>
      </w:r>
      <w:r w:rsidR="00AB61A2">
        <w:rPr>
          <w:rFonts w:asciiTheme="majorHAnsi" w:hAnsiTheme="majorHAnsi" w:cs="Times"/>
          <w:color w:val="000000"/>
        </w:rPr>
        <w:t xml:space="preserve"> (Fig.2.6D)</w:t>
      </w:r>
      <w:r w:rsidR="00082799">
        <w:rPr>
          <w:rFonts w:asciiTheme="majorHAnsi" w:hAnsiTheme="majorHAnsi" w:cs="Times"/>
          <w:color w:val="000000"/>
        </w:rPr>
        <w:t xml:space="preserve">, consistent with the Liu </w:t>
      </w:r>
      <w:del w:id="178" w:author="Marko" w:date="2018-08-14T19:08:00Z">
        <w:r w:rsidR="00082799" w:rsidDel="00481550">
          <w:rPr>
            <w:rFonts w:asciiTheme="majorHAnsi" w:hAnsiTheme="majorHAnsi" w:cs="Times"/>
            <w:color w:val="000000"/>
          </w:rPr>
          <w:delText xml:space="preserve">theory </w:delText>
        </w:r>
      </w:del>
      <w:ins w:id="179" w:author="Marko" w:date="2018-08-14T19:08:00Z">
        <w:r w:rsidR="00481550">
          <w:rPr>
            <w:rFonts w:asciiTheme="majorHAnsi" w:hAnsiTheme="majorHAnsi" w:cs="Times"/>
            <w:color w:val="000000"/>
          </w:rPr>
          <w:t xml:space="preserve">model </w:t>
        </w:r>
      </w:ins>
      <w:r w:rsidR="00082799">
        <w:rPr>
          <w:rFonts w:asciiTheme="majorHAnsi" w:hAnsiTheme="majorHAnsi" w:cs="Times"/>
          <w:color w:val="000000"/>
        </w:rPr>
        <w:t>of membrane scission: spati</w:t>
      </w:r>
      <w:r w:rsidR="003C7577">
        <w:rPr>
          <w:rFonts w:asciiTheme="majorHAnsi" w:hAnsiTheme="majorHAnsi" w:cs="Times"/>
          <w:color w:val="000000"/>
        </w:rPr>
        <w:t>al and temporal localization is consistent with influence on scission</w:t>
      </w:r>
      <w:r w:rsidR="00082799">
        <w:rPr>
          <w:rFonts w:asciiTheme="majorHAnsi" w:hAnsiTheme="majorHAnsi" w:cs="Times"/>
          <w:color w:val="000000"/>
        </w:rPr>
        <w:t xml:space="preserve">. </w:t>
      </w:r>
      <w:moveFromRangeStart w:id="180" w:author="Marko" w:date="2018-08-14T19:14:00Z" w:name="move522037403"/>
      <w:moveFrom w:id="181" w:author="Marko" w:date="2018-08-14T19:14:00Z">
        <w:r w:rsidR="00546D5B" w:rsidDel="0037118A">
          <w:rPr>
            <w:rFonts w:asciiTheme="majorHAnsi" w:hAnsiTheme="majorHAnsi" w:cs="Times"/>
            <w:color w:val="000000"/>
          </w:rPr>
          <w:t>Inp51-GFP exhibits a diffuse cytoplasmic signal, while Inp5</w:t>
        </w:r>
        <w:r w:rsidR="003C7577" w:rsidDel="0037118A">
          <w:rPr>
            <w:rFonts w:asciiTheme="majorHAnsi" w:hAnsiTheme="majorHAnsi" w:cs="Times"/>
            <w:color w:val="000000"/>
          </w:rPr>
          <w:t>3</w:t>
        </w:r>
        <w:r w:rsidR="00546D5B" w:rsidDel="0037118A">
          <w:rPr>
            <w:rFonts w:asciiTheme="majorHAnsi" w:hAnsiTheme="majorHAnsi" w:cs="Times"/>
            <w:color w:val="000000"/>
          </w:rPr>
          <w:t xml:space="preserve"> localizes to patches within the cytoplasm, likely to the trans-golgi network, as has been noted in other work</w:t>
        </w:r>
        <w:r w:rsidR="00357C98" w:rsidDel="0037118A">
          <w:rPr>
            <w:rFonts w:asciiTheme="majorHAnsi" w:hAnsiTheme="majorHAnsi" w:cs="Times"/>
            <w:color w:val="000000"/>
          </w:rPr>
          <w:fldChar w:fldCharType="begin" w:fldLock="1"/>
        </w:r>
        <w:r w:rsidR="00DD2108" w:rsidDel="0037118A">
          <w:rPr>
            <w:rFonts w:asciiTheme="majorHAnsi" w:hAnsiTheme="majorHAnsi" w:cs="Times"/>
            <w:color w:val="000000"/>
          </w:rPr>
          <w:instrText>ADDIN CSL_CITATION {"citationItems":[{"id":"ITEM-1","itemData":{"ISSN":"0016-6731","PMID":"10628971","abstract":"Clathrin is involved in selective protein transport at the Golgi apparatus and the plasma membrane. To further understand the molecular mechanisms underlying clathrin-mediated protein transport pathways, we initiated a genetic screen for mutations that display synthetic growth defects when combined with a temperature-sensitive allele of the clathrin heavy chain gene (chc1-521) in Saccharomyces cerevisiae. Mutations, when present in cells with wild-type clathrin, were analyzed for effects on mating pheromone alpha-factor precursor maturation and sorting of the vacuolar protein carboxypeptidase Y as measures of protein sorting at the yeast trans-Golgi network (TGN) compartment. By these criteria, two classes of mutants were obtained, those with and those without defects in protein sorting at the TGN. One mutant with unaltered protein sorting at the TGN contains a mutation in PTC1, a type 2c serine/threonine phosphatase with widespread influences. The collection of mutants displaying TGN sorting defects includes members with mutations in previously identified vacuolar protein sorting genes (VPS), including the dynamin family member VPS1. Striking genetic interactions were observed by combining temperature-sensitive alleles of CHC1 and VPS1, supporting the model that Vps1p is involved in clathrin-mediated vesicle formation at the TGN. Also in the spectrum of mutants with TGN sorting defects are isolates with mutations in the following: RIC1, encoding a product originally proposed to participate in ribosome biogenesis; LUV1, encoding a product potentially involved in vacuole and microtubule organization; and INP53, encoding a synaptojanin-like inositol polyphosphate 5-phosphatase. Disruption of INP53, but not the related INP51 and INP52 genes, resulted in alpha-factor maturation defects and exacerbated alpha-factor maturation defects when combined with chc1-521. Our findings implicate a wide variety of proteins in clathrin-dependent processes and provide evidence for the selective involvement of Inp53p in clathrin-mediated protein sorting at the TGN.","author":[{"dropping-particle":"","family":"Bensen","given":"E S","non-dropping-particle":"","parse-names":false,"suffix":""},{"dropping-particle":"","family":"Costaguta","given":"G","non-dropping-particle":"","parse-names":false,"suffix":""},{"dropping-particle":"","family":"Payne","given":"G S","non-dropping-particle":"","parse-names":false,"suffix":""}],"container-title":"Genetics","id":"ITEM-1","issue":"1","issued":{"date-parts":[["2000","1"]]},"page":"83-97","title":"Synthetic genetic interactions with temperature-sensitive clathrin in Saccharomyces cerevisiae. Roles for synaptojanin-like Inp53p and dynamin-related Vps1p in clathrin-dependent protein sorting at the trans-Golgi network.","type":"article-journal","volume":"154"},"uris":["http://www.mendeley.com/documents/?uuid=17b9b2af-2ea0-3436-ba6a-285c6e13ac1a"]}],"mendeley":{"formattedCitation":"&lt;sup&gt;31&lt;/sup&gt;","plainTextFormattedCitation":"31","previouslyFormattedCitation":"&lt;sup&gt;31&lt;/sup&gt;"},"properties":{"noteIndex":0},"schema":"https://github.com/citation-style-language/schema/raw/master/csl-citation.json"}</w:instrText>
        </w:r>
        <w:r w:rsidR="00357C98" w:rsidDel="0037118A">
          <w:rPr>
            <w:rFonts w:asciiTheme="majorHAnsi" w:hAnsiTheme="majorHAnsi" w:cs="Times"/>
            <w:color w:val="000000"/>
          </w:rPr>
          <w:fldChar w:fldCharType="separate"/>
        </w:r>
        <w:r w:rsidR="00357C98" w:rsidRPr="00357C98" w:rsidDel="0037118A">
          <w:rPr>
            <w:rFonts w:asciiTheme="majorHAnsi" w:hAnsiTheme="majorHAnsi" w:cs="Times"/>
            <w:noProof/>
            <w:color w:val="000000"/>
            <w:vertAlign w:val="superscript"/>
          </w:rPr>
          <w:t>31</w:t>
        </w:r>
        <w:r w:rsidR="00357C98" w:rsidDel="0037118A">
          <w:rPr>
            <w:rFonts w:asciiTheme="majorHAnsi" w:hAnsiTheme="majorHAnsi" w:cs="Times"/>
            <w:color w:val="000000"/>
          </w:rPr>
          <w:fldChar w:fldCharType="end"/>
        </w:r>
        <w:r w:rsidR="00357C98" w:rsidDel="0037118A">
          <w:rPr>
            <w:rFonts w:asciiTheme="majorHAnsi" w:hAnsiTheme="majorHAnsi" w:cs="Times"/>
            <w:color w:val="000000"/>
          </w:rPr>
          <w:t>.</w:t>
        </w:r>
        <w:r w:rsidR="00546D5B" w:rsidRPr="0083139C" w:rsidDel="0037118A">
          <w:rPr>
            <w:rFonts w:asciiTheme="majorHAnsi" w:hAnsiTheme="majorHAnsi" w:cs="Times"/>
            <w:color w:val="FF0000"/>
          </w:rPr>
          <w:t xml:space="preserve"> </w:t>
        </w:r>
      </w:moveFrom>
      <w:moveFromRangeEnd w:id="180"/>
    </w:p>
    <w:p w14:paraId="7EE13D5B" w14:textId="77777777" w:rsidR="00222720" w:rsidRDefault="00222720" w:rsidP="00980DE0">
      <w:pPr>
        <w:widowControl w:val="0"/>
        <w:autoSpaceDE w:val="0"/>
        <w:autoSpaceDN w:val="0"/>
        <w:adjustRightInd w:val="0"/>
        <w:rPr>
          <w:rFonts w:asciiTheme="majorHAnsi" w:hAnsiTheme="majorHAnsi" w:cs="Times"/>
          <w:color w:val="000000"/>
        </w:rPr>
      </w:pPr>
    </w:p>
    <w:p w14:paraId="6BC1B180" w14:textId="3069639B" w:rsidR="00EE0CFD" w:rsidRDefault="00B84C8F" w:rsidP="00980DE0">
      <w:pPr>
        <w:widowControl w:val="0"/>
        <w:autoSpaceDE w:val="0"/>
        <w:autoSpaceDN w:val="0"/>
        <w:adjustRightInd w:val="0"/>
        <w:rPr>
          <w:rFonts w:asciiTheme="majorHAnsi" w:hAnsiTheme="majorHAnsi" w:cs="Times"/>
          <w:color w:val="000000"/>
        </w:rPr>
      </w:pPr>
      <w:r>
        <w:rPr>
          <w:rFonts w:asciiTheme="majorHAnsi" w:hAnsiTheme="majorHAnsi" w:cs="Times"/>
          <w:color w:val="000000"/>
        </w:rPr>
        <w:t>In</w:t>
      </w:r>
      <w:r w:rsidR="009851D3">
        <w:rPr>
          <w:rFonts w:asciiTheme="majorHAnsi" w:hAnsiTheme="majorHAnsi" w:cs="Times"/>
          <w:color w:val="000000"/>
        </w:rPr>
        <w:t xml:space="preserve"> both</w:t>
      </w:r>
      <w:r w:rsidRPr="00B84C8F">
        <w:rPr>
          <w:rFonts w:asciiTheme="majorHAnsi" w:hAnsiTheme="majorHAnsi" w:cs="Times"/>
          <w:i/>
          <w:iCs/>
          <w:color w:val="000000"/>
        </w:rPr>
        <w:t xml:space="preserve"> </w:t>
      </w:r>
      <w:r w:rsidR="00AF21C6">
        <w:rPr>
          <w:rFonts w:asciiTheme="majorHAnsi" w:hAnsiTheme="majorHAnsi" w:cs="Times"/>
          <w:i/>
          <w:iCs/>
          <w:color w:val="000000"/>
        </w:rPr>
        <w:t>inp51Δ</w:t>
      </w:r>
      <w:r w:rsidR="008F4CF0">
        <w:rPr>
          <w:rFonts w:asciiTheme="majorHAnsi" w:hAnsiTheme="majorHAnsi" w:cs="Times"/>
          <w:i/>
          <w:iCs/>
          <w:color w:val="000000"/>
        </w:rPr>
        <w:t xml:space="preserve"> </w:t>
      </w:r>
      <w:r w:rsidR="008F4CF0">
        <w:rPr>
          <w:rFonts w:asciiTheme="majorHAnsi" w:hAnsiTheme="majorHAnsi" w:cs="Times"/>
          <w:iCs/>
          <w:color w:val="000000"/>
        </w:rPr>
        <w:t xml:space="preserve">and </w:t>
      </w:r>
      <w:r>
        <w:rPr>
          <w:rFonts w:asciiTheme="majorHAnsi" w:hAnsiTheme="majorHAnsi" w:cs="Times"/>
          <w:i/>
          <w:iCs/>
          <w:color w:val="000000"/>
        </w:rPr>
        <w:t>inp52</w:t>
      </w:r>
      <w:r w:rsidRPr="00E70993">
        <w:rPr>
          <w:rFonts w:asciiTheme="majorHAnsi" w:hAnsiTheme="majorHAnsi" w:cs="Symbol"/>
          <w:color w:val="000000"/>
        </w:rPr>
        <w:t>Δ</w:t>
      </w:r>
      <w:r w:rsidR="008F4CF0">
        <w:rPr>
          <w:rFonts w:asciiTheme="majorHAnsi" w:hAnsiTheme="majorHAnsi" w:cs="Symbol"/>
          <w:color w:val="000000"/>
        </w:rPr>
        <w:t xml:space="preserve"> </w:t>
      </w:r>
      <w:r>
        <w:rPr>
          <w:rFonts w:asciiTheme="majorHAnsi" w:hAnsiTheme="majorHAnsi" w:cs="Symbol"/>
          <w:color w:val="000000"/>
        </w:rPr>
        <w:t>cells,</w:t>
      </w:r>
      <w:r>
        <w:rPr>
          <w:rFonts w:asciiTheme="majorHAnsi" w:hAnsiTheme="majorHAnsi" w:cs="Times"/>
          <w:color w:val="000000"/>
        </w:rPr>
        <w:t xml:space="preserve"> </w:t>
      </w:r>
      <w:r w:rsidR="002D7175">
        <w:rPr>
          <w:rFonts w:asciiTheme="majorHAnsi" w:hAnsiTheme="majorHAnsi" w:cs="Times"/>
          <w:color w:val="000000"/>
        </w:rPr>
        <w:t>Sla1-GFP patches are assembled and disassembled</w:t>
      </w:r>
      <w:r w:rsidR="00845D6F">
        <w:rPr>
          <w:rFonts w:asciiTheme="majorHAnsi" w:hAnsiTheme="majorHAnsi" w:cs="Times"/>
          <w:color w:val="000000"/>
        </w:rPr>
        <w:t>,</w:t>
      </w:r>
      <w:r w:rsidR="00FC0BE7">
        <w:rPr>
          <w:rFonts w:asciiTheme="majorHAnsi" w:hAnsiTheme="majorHAnsi" w:cs="Times"/>
          <w:color w:val="000000"/>
        </w:rPr>
        <w:t xml:space="preserve"> </w:t>
      </w:r>
      <w:r w:rsidR="00A67732">
        <w:rPr>
          <w:rFonts w:asciiTheme="majorHAnsi" w:hAnsiTheme="majorHAnsi" w:cs="Times"/>
          <w:color w:val="000000"/>
        </w:rPr>
        <w:t>as is</w:t>
      </w:r>
      <w:r w:rsidR="002D7175">
        <w:rPr>
          <w:rFonts w:asciiTheme="majorHAnsi" w:hAnsiTheme="majorHAnsi" w:cs="Times"/>
          <w:color w:val="000000"/>
        </w:rPr>
        <w:t xml:space="preserve"> Rvs167-GFP. </w:t>
      </w:r>
      <w:r w:rsidR="001E4C68">
        <w:rPr>
          <w:rFonts w:asciiTheme="majorHAnsi" w:hAnsiTheme="majorHAnsi" w:cs="Times"/>
          <w:color w:val="000000"/>
        </w:rPr>
        <w:t>Sla1 retraction rates are sl</w:t>
      </w:r>
      <w:r w:rsidR="00C31EF6">
        <w:rPr>
          <w:rFonts w:asciiTheme="majorHAnsi" w:hAnsiTheme="majorHAnsi" w:cs="Times"/>
          <w:color w:val="000000"/>
        </w:rPr>
        <w:t xml:space="preserve">ightly increased </w:t>
      </w:r>
      <w:r w:rsidR="00684981">
        <w:rPr>
          <w:rFonts w:asciiTheme="majorHAnsi" w:hAnsiTheme="majorHAnsi" w:cs="Times"/>
          <w:color w:val="000000"/>
        </w:rPr>
        <w:t xml:space="preserve">to 12% </w:t>
      </w:r>
      <w:r w:rsidR="00884173">
        <w:rPr>
          <w:rFonts w:asciiTheme="majorHAnsi" w:hAnsiTheme="majorHAnsi" w:cs="Times"/>
          <w:color w:val="000000"/>
        </w:rPr>
        <w:t xml:space="preserve">in </w:t>
      </w:r>
      <w:r w:rsidR="00884173">
        <w:rPr>
          <w:rFonts w:asciiTheme="majorHAnsi" w:hAnsiTheme="majorHAnsi" w:cs="Times"/>
          <w:i/>
          <w:iCs/>
          <w:color w:val="000000"/>
        </w:rPr>
        <w:t>inp52</w:t>
      </w:r>
      <w:r w:rsidR="00884173" w:rsidRPr="00E70993">
        <w:rPr>
          <w:rFonts w:asciiTheme="majorHAnsi" w:hAnsiTheme="majorHAnsi" w:cs="Symbol"/>
          <w:color w:val="000000"/>
        </w:rPr>
        <w:t>Δ</w:t>
      </w:r>
      <w:r w:rsidR="00684981">
        <w:rPr>
          <w:rFonts w:asciiTheme="majorHAnsi" w:hAnsiTheme="majorHAnsi" w:cs="Symbol"/>
          <w:color w:val="000000"/>
        </w:rPr>
        <w:t>,</w:t>
      </w:r>
      <w:r w:rsidR="00884173">
        <w:rPr>
          <w:rFonts w:asciiTheme="majorHAnsi" w:hAnsiTheme="majorHAnsi" w:cs="Times"/>
          <w:color w:val="000000"/>
        </w:rPr>
        <w:t xml:space="preserve"> </w:t>
      </w:r>
      <w:r w:rsidR="00C31EF6">
        <w:rPr>
          <w:rFonts w:asciiTheme="majorHAnsi" w:hAnsiTheme="majorHAnsi" w:cs="Times"/>
          <w:color w:val="000000"/>
        </w:rPr>
        <w:t xml:space="preserve">compared to </w:t>
      </w:r>
      <w:r w:rsidR="00D13367">
        <w:rPr>
          <w:rFonts w:asciiTheme="majorHAnsi" w:hAnsiTheme="majorHAnsi" w:cs="Times"/>
          <w:color w:val="000000"/>
        </w:rPr>
        <w:t>2</w:t>
      </w:r>
      <w:r w:rsidR="00684981">
        <w:rPr>
          <w:rFonts w:asciiTheme="majorHAnsi" w:hAnsiTheme="majorHAnsi" w:cs="Times"/>
          <w:color w:val="000000"/>
        </w:rPr>
        <w:t xml:space="preserve">% in </w:t>
      </w:r>
      <w:r w:rsidR="00C31EF6">
        <w:rPr>
          <w:rFonts w:asciiTheme="majorHAnsi" w:hAnsiTheme="majorHAnsi" w:cs="Times"/>
          <w:color w:val="000000"/>
        </w:rPr>
        <w:t>WT</w:t>
      </w:r>
      <w:r w:rsidR="00D97A4B">
        <w:rPr>
          <w:rFonts w:asciiTheme="majorHAnsi" w:hAnsiTheme="majorHAnsi" w:cs="Times"/>
          <w:color w:val="000000"/>
        </w:rPr>
        <w:t xml:space="preserve">, </w:t>
      </w:r>
      <w:r w:rsidR="00684981">
        <w:rPr>
          <w:rFonts w:asciiTheme="majorHAnsi" w:hAnsiTheme="majorHAnsi" w:cs="Times"/>
          <w:color w:val="000000"/>
        </w:rPr>
        <w:t>and</w:t>
      </w:r>
      <w:r w:rsidR="00884173">
        <w:rPr>
          <w:rFonts w:asciiTheme="majorHAnsi" w:hAnsiTheme="majorHAnsi" w:cs="Times"/>
          <w:color w:val="000000"/>
        </w:rPr>
        <w:t xml:space="preserve"> </w:t>
      </w:r>
      <w:r w:rsidR="0040084D">
        <w:rPr>
          <w:rFonts w:asciiTheme="majorHAnsi" w:hAnsiTheme="majorHAnsi" w:cs="Times"/>
          <w:color w:val="000000"/>
        </w:rPr>
        <w:t xml:space="preserve">6% in </w:t>
      </w:r>
      <w:r w:rsidR="00AF21C6">
        <w:rPr>
          <w:rFonts w:asciiTheme="majorHAnsi" w:hAnsiTheme="majorHAnsi" w:cs="Times"/>
          <w:i/>
          <w:iCs/>
          <w:color w:val="000000"/>
        </w:rPr>
        <w:t>inp51Δ</w:t>
      </w:r>
      <w:r w:rsidR="0040084D">
        <w:rPr>
          <w:rFonts w:asciiTheme="majorHAnsi" w:hAnsiTheme="majorHAnsi" w:cs="Times"/>
          <w:color w:val="000000"/>
        </w:rPr>
        <w:t xml:space="preserve"> </w:t>
      </w:r>
      <w:r w:rsidR="00C31EF6">
        <w:rPr>
          <w:rFonts w:asciiTheme="majorHAnsi" w:hAnsiTheme="majorHAnsi" w:cs="Times"/>
          <w:color w:val="000000"/>
        </w:rPr>
        <w:t>(Fig.2.7B)</w:t>
      </w:r>
      <w:r w:rsidR="00ED6A90">
        <w:rPr>
          <w:rFonts w:asciiTheme="majorHAnsi" w:hAnsiTheme="majorHAnsi" w:cs="Times"/>
          <w:color w:val="000000"/>
        </w:rPr>
        <w:t xml:space="preserve">. </w:t>
      </w:r>
      <w:r w:rsidR="001B767D">
        <w:rPr>
          <w:rFonts w:asciiTheme="majorHAnsi" w:hAnsiTheme="majorHAnsi" w:cs="Times"/>
          <w:iCs/>
          <w:color w:val="000000"/>
        </w:rPr>
        <w:t xml:space="preserve">In Fig.2.7A, Sla1 movement in </w:t>
      </w:r>
      <w:r w:rsidR="00AF21C6">
        <w:rPr>
          <w:rFonts w:asciiTheme="majorHAnsi" w:hAnsiTheme="majorHAnsi" w:cs="Times"/>
          <w:i/>
          <w:iCs/>
          <w:color w:val="000000"/>
        </w:rPr>
        <w:t>inp51Δ</w:t>
      </w:r>
      <w:r w:rsidR="0040084D">
        <w:rPr>
          <w:rFonts w:asciiTheme="majorHAnsi" w:hAnsiTheme="majorHAnsi" w:cs="Symbol"/>
          <w:color w:val="000000"/>
        </w:rPr>
        <w:t xml:space="preserve"> and </w:t>
      </w:r>
      <w:r w:rsidR="0040084D">
        <w:rPr>
          <w:rFonts w:asciiTheme="majorHAnsi" w:hAnsiTheme="majorHAnsi" w:cs="Times"/>
          <w:i/>
          <w:iCs/>
          <w:color w:val="000000"/>
        </w:rPr>
        <w:t>inp52</w:t>
      </w:r>
      <w:r w:rsidR="0040084D" w:rsidRPr="00E70993">
        <w:rPr>
          <w:rFonts w:asciiTheme="majorHAnsi" w:hAnsiTheme="majorHAnsi" w:cs="Symbol"/>
          <w:color w:val="000000"/>
        </w:rPr>
        <w:t>Δ</w:t>
      </w:r>
      <w:r w:rsidR="00E52FA9">
        <w:rPr>
          <w:rFonts w:asciiTheme="majorHAnsi" w:hAnsiTheme="majorHAnsi" w:cs="Symbol"/>
          <w:color w:val="000000"/>
        </w:rPr>
        <w:t xml:space="preserve"> </w:t>
      </w:r>
      <w:r w:rsidR="001B767D">
        <w:rPr>
          <w:rFonts w:asciiTheme="majorHAnsi" w:hAnsiTheme="majorHAnsi" w:cs="Symbol"/>
          <w:color w:val="000000"/>
        </w:rPr>
        <w:t xml:space="preserve">cells </w:t>
      </w:r>
      <w:r w:rsidR="00E60E42">
        <w:rPr>
          <w:rFonts w:asciiTheme="majorHAnsi" w:hAnsiTheme="majorHAnsi" w:cs="Symbol"/>
          <w:color w:val="000000"/>
        </w:rPr>
        <w:t>is</w:t>
      </w:r>
      <w:r w:rsidR="001B767D">
        <w:rPr>
          <w:rFonts w:asciiTheme="majorHAnsi" w:hAnsiTheme="majorHAnsi" w:cs="Symbol"/>
          <w:color w:val="000000"/>
        </w:rPr>
        <w:t xml:space="preserve"> compared against that</w:t>
      </w:r>
      <w:r w:rsidR="004C0B9B">
        <w:rPr>
          <w:rFonts w:asciiTheme="majorHAnsi" w:hAnsiTheme="majorHAnsi" w:cs="Symbol"/>
          <w:color w:val="000000"/>
        </w:rPr>
        <w:t xml:space="preserve"> in</w:t>
      </w:r>
      <w:r w:rsidR="001B767D">
        <w:rPr>
          <w:rFonts w:asciiTheme="majorHAnsi" w:hAnsiTheme="majorHAnsi" w:cs="Symbol"/>
          <w:color w:val="000000"/>
        </w:rPr>
        <w:t xml:space="preserve"> WT. WT Sla1 is aligned in time so that time=0 (s) corresponds to scission time. Sla1 </w:t>
      </w:r>
      <w:r w:rsidR="00D9235E">
        <w:rPr>
          <w:rFonts w:asciiTheme="majorHAnsi" w:hAnsiTheme="majorHAnsi" w:cs="Symbol"/>
          <w:color w:val="000000"/>
        </w:rPr>
        <w:t xml:space="preserve">centroids for </w:t>
      </w:r>
      <w:r w:rsidR="00AF21C6">
        <w:rPr>
          <w:rFonts w:asciiTheme="majorHAnsi" w:hAnsiTheme="majorHAnsi" w:cs="Times"/>
          <w:i/>
          <w:iCs/>
          <w:color w:val="000000"/>
        </w:rPr>
        <w:t>inp51Δ</w:t>
      </w:r>
      <w:r w:rsidR="0040084D">
        <w:rPr>
          <w:rFonts w:asciiTheme="majorHAnsi" w:hAnsiTheme="majorHAnsi" w:cs="Symbol"/>
          <w:color w:val="000000"/>
        </w:rPr>
        <w:t xml:space="preserve"> and </w:t>
      </w:r>
      <w:r w:rsidR="0040084D">
        <w:rPr>
          <w:rFonts w:asciiTheme="majorHAnsi" w:hAnsiTheme="majorHAnsi" w:cs="Times"/>
          <w:i/>
          <w:iCs/>
          <w:color w:val="000000"/>
        </w:rPr>
        <w:t>inp52</w:t>
      </w:r>
      <w:r w:rsidR="0040084D" w:rsidRPr="00E70993">
        <w:rPr>
          <w:rFonts w:asciiTheme="majorHAnsi" w:hAnsiTheme="majorHAnsi" w:cs="Symbol"/>
          <w:color w:val="000000"/>
        </w:rPr>
        <w:t>Δ</w:t>
      </w:r>
      <w:r w:rsidR="0040084D">
        <w:rPr>
          <w:rFonts w:asciiTheme="majorHAnsi" w:hAnsiTheme="majorHAnsi" w:cs="Symbol"/>
          <w:color w:val="000000"/>
        </w:rPr>
        <w:t xml:space="preserve"> are </w:t>
      </w:r>
      <w:r w:rsidR="001B767D">
        <w:rPr>
          <w:rFonts w:asciiTheme="majorHAnsi" w:hAnsiTheme="majorHAnsi" w:cs="Symbol"/>
          <w:color w:val="000000"/>
        </w:rPr>
        <w:t xml:space="preserve">shifted so that </w:t>
      </w:r>
      <w:r w:rsidR="00383419">
        <w:rPr>
          <w:rFonts w:asciiTheme="majorHAnsi" w:hAnsiTheme="majorHAnsi" w:cs="Symbol"/>
          <w:color w:val="000000"/>
        </w:rPr>
        <w:t>they</w:t>
      </w:r>
      <w:r w:rsidR="009F3A55">
        <w:rPr>
          <w:rFonts w:asciiTheme="majorHAnsi" w:hAnsiTheme="majorHAnsi" w:cs="Symbol"/>
          <w:color w:val="000000"/>
        </w:rPr>
        <w:t xml:space="preserve"> begin</w:t>
      </w:r>
      <w:r w:rsidR="001B767D">
        <w:rPr>
          <w:rFonts w:asciiTheme="majorHAnsi" w:hAnsiTheme="majorHAnsi" w:cs="Symbol"/>
          <w:color w:val="000000"/>
        </w:rPr>
        <w:t xml:space="preserve"> to move inwards at the same time as the WT. </w:t>
      </w:r>
      <w:r w:rsidR="0040084D">
        <w:rPr>
          <w:rFonts w:asciiTheme="majorHAnsi" w:hAnsiTheme="majorHAnsi" w:cs="Symbol"/>
          <w:color w:val="000000"/>
        </w:rPr>
        <w:t>All three</w:t>
      </w:r>
      <w:r w:rsidR="001B767D">
        <w:rPr>
          <w:rFonts w:asciiTheme="majorHAnsi" w:hAnsiTheme="majorHAnsi" w:cs="Symbol"/>
          <w:color w:val="000000"/>
        </w:rPr>
        <w:t xml:space="preserve"> Sla1 centroids have</w:t>
      </w:r>
      <w:r w:rsidR="001B767D">
        <w:rPr>
          <w:rFonts w:asciiTheme="majorHAnsi" w:hAnsiTheme="majorHAnsi" w:cs="Times"/>
          <w:color w:val="000000"/>
        </w:rPr>
        <w:t xml:space="preserve"> the same rate of</w:t>
      </w:r>
      <w:r w:rsidR="00DD2775">
        <w:rPr>
          <w:rFonts w:asciiTheme="majorHAnsi" w:hAnsiTheme="majorHAnsi" w:cs="Times"/>
          <w:color w:val="000000"/>
        </w:rPr>
        <w:t xml:space="preserve"> </w:t>
      </w:r>
      <w:r w:rsidR="002D7175">
        <w:rPr>
          <w:rFonts w:asciiTheme="majorHAnsi" w:hAnsiTheme="majorHAnsi" w:cs="Times"/>
          <w:color w:val="000000"/>
        </w:rPr>
        <w:t>inward movement</w:t>
      </w:r>
      <w:r w:rsidR="00C34C58">
        <w:rPr>
          <w:rFonts w:asciiTheme="majorHAnsi" w:hAnsiTheme="majorHAnsi" w:cs="Times"/>
          <w:color w:val="000000"/>
        </w:rPr>
        <w:t xml:space="preserve">. While Sla1 in </w:t>
      </w:r>
      <w:r w:rsidR="00AF21C6">
        <w:rPr>
          <w:rFonts w:asciiTheme="majorHAnsi" w:hAnsiTheme="majorHAnsi" w:cs="Times"/>
          <w:i/>
          <w:iCs/>
          <w:color w:val="000000"/>
        </w:rPr>
        <w:t>inp51Δ</w:t>
      </w:r>
      <w:r w:rsidR="00C34C58">
        <w:rPr>
          <w:rFonts w:asciiTheme="majorHAnsi" w:hAnsiTheme="majorHAnsi" w:cs="Times"/>
          <w:color w:val="000000"/>
        </w:rPr>
        <w:t xml:space="preserve"> moves inwards to about the same distance as WT, in </w:t>
      </w:r>
      <w:r w:rsidR="00C34C58">
        <w:rPr>
          <w:rFonts w:asciiTheme="majorHAnsi" w:hAnsiTheme="majorHAnsi" w:cs="Times"/>
          <w:i/>
          <w:iCs/>
          <w:color w:val="000000"/>
        </w:rPr>
        <w:t>inp52</w:t>
      </w:r>
      <w:r w:rsidR="00C34C58" w:rsidRPr="00E70993">
        <w:rPr>
          <w:rFonts w:asciiTheme="majorHAnsi" w:hAnsiTheme="majorHAnsi" w:cs="Symbol"/>
          <w:color w:val="000000"/>
        </w:rPr>
        <w:t>Δ</w:t>
      </w:r>
      <w:r w:rsidR="00C34C58">
        <w:rPr>
          <w:rFonts w:asciiTheme="majorHAnsi" w:hAnsiTheme="majorHAnsi" w:cs="Symbol"/>
          <w:color w:val="000000"/>
        </w:rPr>
        <w:t>, the centroid of Sla1 persists for nearly 5 seconds longer than WT</w:t>
      </w:r>
      <w:r w:rsidR="00A60033">
        <w:rPr>
          <w:rFonts w:asciiTheme="majorHAnsi" w:hAnsiTheme="majorHAnsi" w:cs="Symbol"/>
          <w:color w:val="000000"/>
        </w:rPr>
        <w:t xml:space="preserve"> (</w:t>
      </w:r>
      <w:r w:rsidR="00975AAA">
        <w:rPr>
          <w:rFonts w:asciiTheme="majorHAnsi" w:hAnsiTheme="majorHAnsi" w:cs="Symbol"/>
          <w:color w:val="000000"/>
        </w:rPr>
        <w:t xml:space="preserve">arrowhead in </w:t>
      </w:r>
      <w:r w:rsidR="00A60033">
        <w:rPr>
          <w:rFonts w:asciiTheme="majorHAnsi" w:hAnsiTheme="majorHAnsi" w:cs="Times"/>
          <w:color w:val="000000"/>
        </w:rPr>
        <w:t>Fig.2.7A)</w:t>
      </w:r>
      <w:r w:rsidR="00C34C58">
        <w:rPr>
          <w:rFonts w:asciiTheme="majorHAnsi" w:hAnsiTheme="majorHAnsi" w:cs="Symbol"/>
          <w:color w:val="000000"/>
        </w:rPr>
        <w:t>.</w:t>
      </w:r>
      <w:r w:rsidR="00F94180">
        <w:rPr>
          <w:rFonts w:asciiTheme="majorHAnsi" w:hAnsiTheme="majorHAnsi" w:cs="Symbol"/>
          <w:color w:val="000000"/>
        </w:rPr>
        <w:t xml:space="preserve"> This centroid movement is nois</w:t>
      </w:r>
      <w:r w:rsidR="007457E5">
        <w:rPr>
          <w:rFonts w:asciiTheme="majorHAnsi" w:hAnsiTheme="majorHAnsi" w:cs="Symbol"/>
          <w:color w:val="000000"/>
        </w:rPr>
        <w:t xml:space="preserve">ier than the </w:t>
      </w:r>
      <w:commentRangeStart w:id="182"/>
      <w:r w:rsidR="007457E5">
        <w:rPr>
          <w:rFonts w:asciiTheme="majorHAnsi" w:hAnsiTheme="majorHAnsi" w:cs="Symbol"/>
          <w:color w:val="000000"/>
        </w:rPr>
        <w:t xml:space="preserve">inward </w:t>
      </w:r>
      <w:commentRangeEnd w:id="182"/>
      <w:r w:rsidR="007F6AEC">
        <w:rPr>
          <w:rStyle w:val="CommentReference"/>
        </w:rPr>
        <w:commentReference w:id="182"/>
      </w:r>
      <w:r w:rsidR="007457E5">
        <w:rPr>
          <w:rFonts w:asciiTheme="majorHAnsi" w:hAnsiTheme="majorHAnsi" w:cs="Symbol"/>
          <w:color w:val="000000"/>
        </w:rPr>
        <w:t>movemen</w:t>
      </w:r>
      <w:r w:rsidR="008A51F5">
        <w:rPr>
          <w:rFonts w:asciiTheme="majorHAnsi" w:hAnsiTheme="majorHAnsi" w:cs="Symbol"/>
          <w:color w:val="000000"/>
        </w:rPr>
        <w:t>t preceding it</w:t>
      </w:r>
      <w:r w:rsidR="00F94180">
        <w:rPr>
          <w:rFonts w:asciiTheme="majorHAnsi" w:hAnsiTheme="majorHAnsi" w:cs="Symbol"/>
          <w:color w:val="000000"/>
        </w:rPr>
        <w:t>, and is likely from post-</w:t>
      </w:r>
      <w:r w:rsidR="00C4154F">
        <w:rPr>
          <w:rFonts w:asciiTheme="majorHAnsi" w:hAnsiTheme="majorHAnsi" w:cs="Symbol"/>
          <w:color w:val="000000"/>
        </w:rPr>
        <w:t>s</w:t>
      </w:r>
      <w:r w:rsidR="000D192A">
        <w:rPr>
          <w:rFonts w:asciiTheme="majorHAnsi" w:hAnsiTheme="majorHAnsi" w:cs="Symbol"/>
          <w:color w:val="000000"/>
        </w:rPr>
        <w:t xml:space="preserve">cission of movement of the vesicle. </w:t>
      </w:r>
    </w:p>
    <w:p w14:paraId="6561CA3A" w14:textId="77777777" w:rsidR="00EE0CFD" w:rsidRDefault="00EE0CFD" w:rsidP="00980DE0">
      <w:pPr>
        <w:widowControl w:val="0"/>
        <w:autoSpaceDE w:val="0"/>
        <w:autoSpaceDN w:val="0"/>
        <w:adjustRightInd w:val="0"/>
        <w:rPr>
          <w:rFonts w:asciiTheme="majorHAnsi" w:hAnsiTheme="majorHAnsi" w:cs="Times"/>
          <w:color w:val="000000"/>
        </w:rPr>
      </w:pPr>
    </w:p>
    <w:p w14:paraId="02108B8E" w14:textId="3AAF0BF4" w:rsidR="00BC28B1" w:rsidRDefault="00B30F78" w:rsidP="00BC28B1">
      <w:pPr>
        <w:widowControl w:val="0"/>
        <w:autoSpaceDE w:val="0"/>
        <w:autoSpaceDN w:val="0"/>
        <w:adjustRightInd w:val="0"/>
        <w:rPr>
          <w:rFonts w:asciiTheme="majorHAnsi" w:hAnsiTheme="majorHAnsi" w:cs="Times"/>
          <w:color w:val="000000"/>
        </w:rPr>
      </w:pPr>
      <w:r>
        <w:rPr>
          <w:rFonts w:asciiTheme="majorHAnsi" w:hAnsiTheme="majorHAnsi" w:cs="Times"/>
          <w:color w:val="000000"/>
        </w:rPr>
        <w:t>Rvs167 dynamics are</w:t>
      </w:r>
      <w:r w:rsidR="003C7577">
        <w:rPr>
          <w:rFonts w:asciiTheme="majorHAnsi" w:hAnsiTheme="majorHAnsi" w:cs="Times"/>
          <w:color w:val="000000"/>
        </w:rPr>
        <w:t xml:space="preserve"> similar to </w:t>
      </w:r>
      <w:r>
        <w:rPr>
          <w:rFonts w:asciiTheme="majorHAnsi" w:hAnsiTheme="majorHAnsi" w:cs="Times"/>
          <w:color w:val="000000"/>
        </w:rPr>
        <w:t xml:space="preserve">WT in </w:t>
      </w:r>
      <w:r w:rsidR="00C418D5">
        <w:rPr>
          <w:rFonts w:asciiTheme="majorHAnsi" w:hAnsiTheme="majorHAnsi" w:cs="Times"/>
          <w:color w:val="000000"/>
        </w:rPr>
        <w:t xml:space="preserve">both </w:t>
      </w:r>
      <w:r w:rsidR="00AF21C6">
        <w:rPr>
          <w:rFonts w:asciiTheme="majorHAnsi" w:hAnsiTheme="majorHAnsi" w:cs="Times"/>
          <w:i/>
          <w:iCs/>
          <w:color w:val="000000"/>
        </w:rPr>
        <w:t>inp51Δ</w:t>
      </w:r>
      <w:r w:rsidR="00C418D5">
        <w:rPr>
          <w:rFonts w:asciiTheme="majorHAnsi" w:hAnsiTheme="majorHAnsi" w:cs="Symbol"/>
          <w:color w:val="000000"/>
        </w:rPr>
        <w:t xml:space="preserve"> and </w:t>
      </w:r>
      <w:r w:rsidR="00C418D5">
        <w:rPr>
          <w:rFonts w:asciiTheme="majorHAnsi" w:hAnsiTheme="majorHAnsi" w:cs="Times"/>
          <w:i/>
          <w:iCs/>
          <w:color w:val="000000"/>
        </w:rPr>
        <w:t>inp52</w:t>
      </w:r>
      <w:r w:rsidR="00C418D5" w:rsidRPr="00E70993">
        <w:rPr>
          <w:rFonts w:asciiTheme="majorHAnsi" w:hAnsiTheme="majorHAnsi" w:cs="Symbol"/>
          <w:color w:val="000000"/>
        </w:rPr>
        <w:t>Δ</w:t>
      </w:r>
      <w:r w:rsidR="00484EB3">
        <w:rPr>
          <w:rFonts w:asciiTheme="majorHAnsi" w:hAnsiTheme="majorHAnsi" w:cs="Symbol"/>
          <w:color w:val="000000"/>
        </w:rPr>
        <w:t xml:space="preserve"> cells</w:t>
      </w:r>
      <w:r w:rsidR="00041196">
        <w:rPr>
          <w:rFonts w:asciiTheme="majorHAnsi" w:hAnsiTheme="majorHAnsi" w:cs="Symbol"/>
          <w:color w:val="000000"/>
        </w:rPr>
        <w:t xml:space="preserve"> (Fig.2.7C,</w:t>
      </w:r>
      <w:r w:rsidR="001B1B30">
        <w:rPr>
          <w:rFonts w:asciiTheme="majorHAnsi" w:hAnsiTheme="majorHAnsi" w:cs="Symbol"/>
          <w:color w:val="000000"/>
        </w:rPr>
        <w:t xml:space="preserve"> </w:t>
      </w:r>
      <w:r w:rsidR="00041196">
        <w:rPr>
          <w:rFonts w:asciiTheme="majorHAnsi" w:hAnsiTheme="majorHAnsi" w:cs="Symbol"/>
          <w:color w:val="000000"/>
        </w:rPr>
        <w:t>D)</w:t>
      </w:r>
      <w:r w:rsidR="00593C52">
        <w:rPr>
          <w:rFonts w:asciiTheme="majorHAnsi" w:hAnsiTheme="majorHAnsi" w:cs="Times"/>
          <w:color w:val="000000"/>
        </w:rPr>
        <w:t>.</w:t>
      </w:r>
      <w:r w:rsidR="00301847">
        <w:rPr>
          <w:rFonts w:asciiTheme="majorHAnsi" w:hAnsiTheme="majorHAnsi" w:cs="Times"/>
          <w:color w:val="000000"/>
        </w:rPr>
        <w:t xml:space="preserve"> Rvs167 centroids </w:t>
      </w:r>
      <w:r w:rsidR="00022165">
        <w:rPr>
          <w:rFonts w:asciiTheme="majorHAnsi" w:hAnsiTheme="majorHAnsi" w:cs="Times"/>
          <w:color w:val="000000"/>
        </w:rPr>
        <w:t>move</w:t>
      </w:r>
      <w:r w:rsidR="003C7577">
        <w:rPr>
          <w:rFonts w:asciiTheme="majorHAnsi" w:hAnsiTheme="majorHAnsi" w:cs="Times"/>
          <w:color w:val="000000"/>
        </w:rPr>
        <w:t xml:space="preserve"> inwards to a</w:t>
      </w:r>
      <w:r w:rsidR="002B086D">
        <w:rPr>
          <w:rFonts w:asciiTheme="majorHAnsi" w:hAnsiTheme="majorHAnsi" w:cs="Times"/>
          <w:color w:val="000000"/>
        </w:rPr>
        <w:t>bout</w:t>
      </w:r>
      <w:r w:rsidR="003C7577">
        <w:rPr>
          <w:rFonts w:asciiTheme="majorHAnsi" w:hAnsiTheme="majorHAnsi" w:cs="Times"/>
          <w:color w:val="000000"/>
        </w:rPr>
        <w:t xml:space="preserve"> the same</w:t>
      </w:r>
      <w:r w:rsidR="009664FF">
        <w:rPr>
          <w:rFonts w:asciiTheme="majorHAnsi" w:hAnsiTheme="majorHAnsi" w:cs="Times"/>
          <w:color w:val="000000"/>
        </w:rPr>
        <w:t xml:space="preserve"> distance</w:t>
      </w:r>
      <w:r w:rsidR="003C7577">
        <w:rPr>
          <w:rFonts w:asciiTheme="majorHAnsi" w:hAnsiTheme="majorHAnsi" w:cs="Times"/>
          <w:color w:val="000000"/>
        </w:rPr>
        <w:t xml:space="preserve"> into the cytoplasm</w:t>
      </w:r>
      <w:r w:rsidR="005C1732">
        <w:rPr>
          <w:rFonts w:asciiTheme="majorHAnsi" w:hAnsiTheme="majorHAnsi" w:cs="Times"/>
          <w:color w:val="000000"/>
        </w:rPr>
        <w:t xml:space="preserve"> at the jump inwards</w:t>
      </w:r>
      <w:r w:rsidR="003C7577">
        <w:rPr>
          <w:rFonts w:asciiTheme="majorHAnsi" w:hAnsiTheme="majorHAnsi" w:cs="Times"/>
          <w:color w:val="000000"/>
        </w:rPr>
        <w:t>.</w:t>
      </w:r>
      <w:r w:rsidR="00C418D5">
        <w:rPr>
          <w:rFonts w:asciiTheme="majorHAnsi" w:hAnsiTheme="majorHAnsi" w:cs="Times"/>
          <w:color w:val="000000"/>
        </w:rPr>
        <w:t xml:space="preserve"> In </w:t>
      </w:r>
      <w:r w:rsidR="00C418D5">
        <w:rPr>
          <w:rFonts w:asciiTheme="majorHAnsi" w:hAnsiTheme="majorHAnsi" w:cs="Times"/>
          <w:i/>
          <w:iCs/>
          <w:color w:val="000000"/>
        </w:rPr>
        <w:t>inp52</w:t>
      </w:r>
      <w:r w:rsidR="00C418D5" w:rsidRPr="00E70993">
        <w:rPr>
          <w:rFonts w:asciiTheme="majorHAnsi" w:hAnsiTheme="majorHAnsi" w:cs="Symbol"/>
          <w:color w:val="000000"/>
        </w:rPr>
        <w:t>Δ</w:t>
      </w:r>
      <w:r w:rsidR="00C418D5">
        <w:rPr>
          <w:rFonts w:asciiTheme="majorHAnsi" w:hAnsiTheme="majorHAnsi" w:cs="Symbol"/>
          <w:color w:val="000000"/>
        </w:rPr>
        <w:t xml:space="preserve"> cells, however,</w:t>
      </w:r>
      <w:r w:rsidR="00C418D5">
        <w:rPr>
          <w:rFonts w:asciiTheme="majorHAnsi" w:hAnsiTheme="majorHAnsi" w:cs="Times"/>
          <w:color w:val="000000"/>
        </w:rPr>
        <w:t xml:space="preserve"> </w:t>
      </w:r>
      <w:r w:rsidR="00DD2775" w:rsidRPr="00207639">
        <w:rPr>
          <w:rFonts w:asciiTheme="majorHAnsi" w:hAnsiTheme="majorHAnsi" w:cs="Times"/>
          <w:color w:val="000000"/>
        </w:rPr>
        <w:t>Rvs167</w:t>
      </w:r>
      <w:r w:rsidR="00975AAA">
        <w:rPr>
          <w:rFonts w:asciiTheme="majorHAnsi" w:hAnsiTheme="majorHAnsi" w:cs="Times"/>
          <w:color w:val="000000"/>
        </w:rPr>
        <w:t xml:space="preserve"> patches appear to not disassembly completely</w:t>
      </w:r>
      <w:r w:rsidR="00A60033">
        <w:rPr>
          <w:rFonts w:asciiTheme="majorHAnsi" w:hAnsiTheme="majorHAnsi" w:cs="Times"/>
          <w:color w:val="000000"/>
        </w:rPr>
        <w:t xml:space="preserve"> </w:t>
      </w:r>
      <w:r w:rsidR="00CE2E78">
        <w:rPr>
          <w:rFonts w:asciiTheme="majorHAnsi" w:hAnsiTheme="majorHAnsi" w:cs="Times"/>
          <w:color w:val="000000"/>
        </w:rPr>
        <w:t>(arrowhead</w:t>
      </w:r>
      <w:r w:rsidR="00DE4B04">
        <w:rPr>
          <w:rFonts w:asciiTheme="majorHAnsi" w:hAnsiTheme="majorHAnsi" w:cs="Times"/>
          <w:color w:val="000000"/>
        </w:rPr>
        <w:t xml:space="preserve"> in </w:t>
      </w:r>
      <w:r w:rsidR="00C418D5">
        <w:rPr>
          <w:rFonts w:asciiTheme="majorHAnsi" w:hAnsiTheme="majorHAnsi" w:cs="Times"/>
          <w:color w:val="000000"/>
        </w:rPr>
        <w:t>Fig.2.7C</w:t>
      </w:r>
      <w:r w:rsidR="00DE4B04">
        <w:rPr>
          <w:rFonts w:asciiTheme="majorHAnsi" w:hAnsiTheme="majorHAnsi" w:cs="Times"/>
          <w:color w:val="000000"/>
        </w:rPr>
        <w:t>)</w:t>
      </w:r>
      <w:r w:rsidR="003C7577">
        <w:rPr>
          <w:rFonts w:asciiTheme="majorHAnsi" w:hAnsiTheme="majorHAnsi" w:cs="Times"/>
          <w:color w:val="000000"/>
        </w:rPr>
        <w:t xml:space="preserve"> </w:t>
      </w:r>
      <w:r w:rsidR="009845B2">
        <w:rPr>
          <w:rFonts w:asciiTheme="majorHAnsi" w:hAnsiTheme="majorHAnsi" w:cs="Times"/>
          <w:color w:val="000000"/>
        </w:rPr>
        <w:t>un</w:t>
      </w:r>
      <w:r w:rsidR="00DD2775">
        <w:rPr>
          <w:rFonts w:asciiTheme="majorHAnsi" w:hAnsiTheme="majorHAnsi" w:cs="Times"/>
          <w:color w:val="000000"/>
        </w:rPr>
        <w:t xml:space="preserve">like in the WT. </w:t>
      </w:r>
      <w:r w:rsidR="009C020B">
        <w:rPr>
          <w:rFonts w:asciiTheme="majorHAnsi" w:hAnsiTheme="majorHAnsi" w:cs="Times"/>
          <w:color w:val="000000"/>
        </w:rPr>
        <w:t xml:space="preserve">Since </w:t>
      </w:r>
      <w:proofErr w:type="spellStart"/>
      <w:r w:rsidR="009C020B">
        <w:rPr>
          <w:rFonts w:asciiTheme="majorHAnsi" w:hAnsiTheme="majorHAnsi" w:cs="Times"/>
          <w:color w:val="000000"/>
        </w:rPr>
        <w:t>Rvs</w:t>
      </w:r>
      <w:proofErr w:type="spellEnd"/>
      <w:r w:rsidR="009C020B">
        <w:rPr>
          <w:rFonts w:asciiTheme="majorHAnsi" w:hAnsiTheme="majorHAnsi" w:cs="Times"/>
          <w:color w:val="000000"/>
        </w:rPr>
        <w:t xml:space="preserve"> disassembly occurs a</w:t>
      </w:r>
      <w:r w:rsidR="00E40A2F">
        <w:rPr>
          <w:rFonts w:asciiTheme="majorHAnsi" w:hAnsiTheme="majorHAnsi" w:cs="Times"/>
          <w:color w:val="000000"/>
        </w:rPr>
        <w:t>t</w:t>
      </w:r>
      <w:r w:rsidR="00272943">
        <w:rPr>
          <w:rFonts w:asciiTheme="majorHAnsi" w:hAnsiTheme="majorHAnsi" w:cs="Times"/>
          <w:color w:val="000000"/>
        </w:rPr>
        <w:t xml:space="preserve"> </w:t>
      </w:r>
      <w:r w:rsidR="009C020B">
        <w:rPr>
          <w:rFonts w:asciiTheme="majorHAnsi" w:hAnsiTheme="majorHAnsi" w:cs="Times"/>
          <w:color w:val="000000"/>
        </w:rPr>
        <w:t>membrane tube scission, this change in Rvs167 dynamics is post-scission.</w:t>
      </w:r>
      <w:r w:rsidR="00BC28B1" w:rsidRPr="00BC28B1">
        <w:rPr>
          <w:rFonts w:asciiTheme="majorHAnsi" w:hAnsiTheme="majorHAnsi" w:cs="Times"/>
          <w:color w:val="000000"/>
        </w:rPr>
        <w:t xml:space="preserve"> </w:t>
      </w:r>
      <w:r w:rsidR="00BC28B1">
        <w:rPr>
          <w:rFonts w:asciiTheme="majorHAnsi" w:hAnsiTheme="majorHAnsi" w:cs="Times"/>
          <w:color w:val="000000"/>
        </w:rPr>
        <w:t xml:space="preserve">Assembly of Rvs167 in the </w:t>
      </w:r>
      <w:r w:rsidR="00AF21C6">
        <w:rPr>
          <w:rFonts w:asciiTheme="majorHAnsi" w:hAnsiTheme="majorHAnsi" w:cs="Times"/>
          <w:i/>
          <w:iCs/>
          <w:color w:val="000000"/>
        </w:rPr>
        <w:t>inp51Δ</w:t>
      </w:r>
      <w:r w:rsidR="00BC28B1">
        <w:rPr>
          <w:rFonts w:asciiTheme="majorHAnsi" w:hAnsiTheme="majorHAnsi" w:cs="Times"/>
          <w:color w:val="000000"/>
        </w:rPr>
        <w:t xml:space="preserve"> takes about 2 seconds longer compared to WT. The implication of this delay is not thus far clear. </w:t>
      </w:r>
    </w:p>
    <w:p w14:paraId="0FD61DCC" w14:textId="77777777" w:rsidR="00F94180" w:rsidRDefault="00F94180" w:rsidP="00980DE0">
      <w:pPr>
        <w:widowControl w:val="0"/>
        <w:autoSpaceDE w:val="0"/>
        <w:autoSpaceDN w:val="0"/>
        <w:adjustRightInd w:val="0"/>
        <w:rPr>
          <w:rFonts w:asciiTheme="majorHAnsi" w:hAnsiTheme="majorHAnsi" w:cs="Times"/>
          <w:color w:val="000000"/>
        </w:rPr>
      </w:pPr>
    </w:p>
    <w:p w14:paraId="5047C659" w14:textId="01F156A8" w:rsidR="009851D3" w:rsidRDefault="00DD72A6" w:rsidP="00980DE0">
      <w:pPr>
        <w:widowControl w:val="0"/>
        <w:autoSpaceDE w:val="0"/>
        <w:autoSpaceDN w:val="0"/>
        <w:adjustRightInd w:val="0"/>
        <w:rPr>
          <w:rFonts w:asciiTheme="majorHAnsi" w:hAnsiTheme="majorHAnsi" w:cs="Times"/>
          <w:color w:val="000000"/>
        </w:rPr>
      </w:pPr>
      <w:r>
        <w:rPr>
          <w:rFonts w:asciiTheme="majorHAnsi" w:hAnsiTheme="majorHAnsi" w:cs="Times"/>
          <w:color w:val="000000"/>
        </w:rPr>
        <w:t>Since the</w:t>
      </w:r>
      <w:r w:rsidR="00AA7467">
        <w:rPr>
          <w:rFonts w:asciiTheme="majorHAnsi" w:hAnsiTheme="majorHAnsi" w:cs="Times"/>
          <w:color w:val="000000"/>
        </w:rPr>
        <w:t xml:space="preserve"> </w:t>
      </w:r>
      <w:r w:rsidR="009851D3">
        <w:rPr>
          <w:rFonts w:asciiTheme="majorHAnsi" w:hAnsiTheme="majorHAnsi" w:cs="Times"/>
          <w:color w:val="000000"/>
        </w:rPr>
        <w:t xml:space="preserve">differences in </w:t>
      </w:r>
      <w:r w:rsidR="002C1B23">
        <w:rPr>
          <w:rFonts w:asciiTheme="majorHAnsi" w:hAnsiTheme="majorHAnsi" w:cs="Times"/>
          <w:color w:val="000000"/>
        </w:rPr>
        <w:t xml:space="preserve">Sla1 and Rvs167 </w:t>
      </w:r>
      <w:r w:rsidR="009851D3">
        <w:rPr>
          <w:rFonts w:asciiTheme="majorHAnsi" w:hAnsiTheme="majorHAnsi" w:cs="Times"/>
          <w:color w:val="000000"/>
        </w:rPr>
        <w:t xml:space="preserve">centroid dynamics </w:t>
      </w:r>
      <w:r w:rsidR="00E8507D">
        <w:rPr>
          <w:rFonts w:asciiTheme="majorHAnsi" w:hAnsiTheme="majorHAnsi" w:cs="Times"/>
          <w:color w:val="000000"/>
        </w:rPr>
        <w:t xml:space="preserve">for </w:t>
      </w:r>
      <w:r w:rsidR="00E8507D">
        <w:rPr>
          <w:rFonts w:asciiTheme="majorHAnsi" w:hAnsiTheme="majorHAnsi" w:cs="Times"/>
          <w:i/>
          <w:iCs/>
          <w:color w:val="000000"/>
        </w:rPr>
        <w:t>inp52</w:t>
      </w:r>
      <w:r w:rsidR="00E8507D" w:rsidRPr="00E70993">
        <w:rPr>
          <w:rFonts w:asciiTheme="majorHAnsi" w:hAnsiTheme="majorHAnsi" w:cs="Symbol"/>
          <w:color w:val="000000"/>
        </w:rPr>
        <w:t>Δ</w:t>
      </w:r>
      <w:r w:rsidR="00E8507D">
        <w:rPr>
          <w:rFonts w:asciiTheme="majorHAnsi" w:hAnsiTheme="majorHAnsi" w:cs="Times"/>
          <w:color w:val="000000"/>
        </w:rPr>
        <w:t xml:space="preserve"> </w:t>
      </w:r>
      <w:r w:rsidR="009851D3">
        <w:rPr>
          <w:rFonts w:asciiTheme="majorHAnsi" w:hAnsiTheme="majorHAnsi" w:cs="Times"/>
          <w:color w:val="000000"/>
        </w:rPr>
        <w:t>are</w:t>
      </w:r>
      <w:r w:rsidR="00AA7467">
        <w:rPr>
          <w:rFonts w:asciiTheme="majorHAnsi" w:hAnsiTheme="majorHAnsi" w:cs="Times"/>
          <w:color w:val="000000"/>
        </w:rPr>
        <w:t xml:space="preserve"> post-scission, I find that the data is</w:t>
      </w:r>
      <w:r w:rsidR="00DD2775">
        <w:rPr>
          <w:rFonts w:asciiTheme="majorHAnsi" w:hAnsiTheme="majorHAnsi" w:cs="Times"/>
          <w:color w:val="000000"/>
        </w:rPr>
        <w:t xml:space="preserve"> consistent </w:t>
      </w:r>
      <w:r w:rsidR="00EA0E2D">
        <w:rPr>
          <w:rFonts w:asciiTheme="majorHAnsi" w:hAnsiTheme="majorHAnsi" w:cs="Times"/>
          <w:color w:val="000000"/>
        </w:rPr>
        <w:t>with a role for Inp52 in removing Sla1 and Rvs167 from vesicles</w:t>
      </w:r>
      <w:r w:rsidR="00DD2775">
        <w:rPr>
          <w:rFonts w:asciiTheme="majorHAnsi" w:hAnsiTheme="majorHAnsi" w:cs="Times"/>
          <w:color w:val="000000"/>
        </w:rPr>
        <w:t xml:space="preserve">, </w:t>
      </w:r>
      <w:commentRangeStart w:id="183"/>
      <w:r w:rsidR="00DD2775">
        <w:rPr>
          <w:rFonts w:asciiTheme="majorHAnsi" w:hAnsiTheme="majorHAnsi" w:cs="Times"/>
          <w:color w:val="000000"/>
        </w:rPr>
        <w:t xml:space="preserve">rather than </w:t>
      </w:r>
      <w:r w:rsidR="00DD50D2">
        <w:rPr>
          <w:rFonts w:asciiTheme="majorHAnsi" w:hAnsiTheme="majorHAnsi" w:cs="Times"/>
          <w:color w:val="000000"/>
        </w:rPr>
        <w:t xml:space="preserve">a primary role in </w:t>
      </w:r>
      <w:r w:rsidR="00DD2775">
        <w:rPr>
          <w:rFonts w:asciiTheme="majorHAnsi" w:hAnsiTheme="majorHAnsi" w:cs="Times"/>
          <w:color w:val="000000"/>
        </w:rPr>
        <w:t>membrane scission</w:t>
      </w:r>
      <w:r w:rsidR="009851D3">
        <w:rPr>
          <w:rFonts w:asciiTheme="majorHAnsi" w:hAnsiTheme="majorHAnsi" w:cs="Times"/>
          <w:color w:val="000000"/>
        </w:rPr>
        <w:t xml:space="preserve">. </w:t>
      </w:r>
      <w:commentRangeEnd w:id="183"/>
      <w:r w:rsidR="00DA0221">
        <w:rPr>
          <w:rStyle w:val="CommentReference"/>
        </w:rPr>
        <w:commentReference w:id="183"/>
      </w:r>
    </w:p>
    <w:p w14:paraId="19220E6C" w14:textId="77777777" w:rsidR="009851D3" w:rsidRDefault="009851D3" w:rsidP="00980DE0">
      <w:pPr>
        <w:widowControl w:val="0"/>
        <w:autoSpaceDE w:val="0"/>
        <w:autoSpaceDN w:val="0"/>
        <w:adjustRightInd w:val="0"/>
        <w:rPr>
          <w:rFonts w:asciiTheme="majorHAnsi" w:hAnsiTheme="majorHAnsi" w:cs="Times"/>
          <w:color w:val="000000"/>
        </w:rPr>
      </w:pPr>
    </w:p>
    <w:p w14:paraId="4A900765" w14:textId="77777777" w:rsidR="009851D3" w:rsidRDefault="009851D3" w:rsidP="00980DE0">
      <w:pPr>
        <w:widowControl w:val="0"/>
        <w:autoSpaceDE w:val="0"/>
        <w:autoSpaceDN w:val="0"/>
        <w:adjustRightInd w:val="0"/>
        <w:rPr>
          <w:rFonts w:asciiTheme="majorHAnsi" w:hAnsiTheme="majorHAnsi" w:cs="Times"/>
          <w:color w:val="000000"/>
        </w:rPr>
      </w:pPr>
    </w:p>
    <w:p w14:paraId="4C5D42B6" w14:textId="708AE0A6" w:rsidR="008874EF" w:rsidRDefault="008874EF" w:rsidP="00752798">
      <w:pPr>
        <w:widowControl w:val="0"/>
        <w:autoSpaceDE w:val="0"/>
        <w:autoSpaceDN w:val="0"/>
        <w:adjustRightInd w:val="0"/>
        <w:jc w:val="center"/>
        <w:rPr>
          <w:rFonts w:asciiTheme="majorHAnsi" w:hAnsiTheme="majorHAnsi" w:cs="Times"/>
          <w:color w:val="000000"/>
        </w:rPr>
      </w:pPr>
    </w:p>
    <w:p w14:paraId="5122717B" w14:textId="4627EA09" w:rsidR="00140A82" w:rsidRDefault="00AF1BFB" w:rsidP="00140A82">
      <w:pPr>
        <w:widowControl w:val="0"/>
        <w:autoSpaceDE w:val="0"/>
        <w:autoSpaceDN w:val="0"/>
        <w:adjustRightInd w:val="0"/>
        <w:rPr>
          <w:rFonts w:asciiTheme="majorHAnsi" w:hAnsiTheme="majorHAnsi" w:cs="Times"/>
          <w:color w:val="000000"/>
        </w:rPr>
      </w:pPr>
      <w:r>
        <w:rPr>
          <w:rFonts w:asciiTheme="majorHAnsi" w:hAnsiTheme="majorHAnsi" w:cs="Times"/>
          <w:noProof/>
          <w:color w:val="000000"/>
          <w:lang w:eastAsia="en-GB"/>
        </w:rPr>
        <w:lastRenderedPageBreak/>
        <w:drawing>
          <wp:inline distT="0" distB="0" distL="0" distR="0" wp14:anchorId="4051B952" wp14:editId="24CC2158">
            <wp:extent cx="5725160" cy="7938770"/>
            <wp:effectExtent l="0" t="0" r="0" b="0"/>
            <wp:docPr id="44" name="Picture 44" descr="../../../../../../../../../Desktop/dm/thesis_git/cloned/figures/results_f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dm/thesis_git/cloned/figures/results_fin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5160" cy="7938770"/>
                    </a:xfrm>
                    <a:prstGeom prst="rect">
                      <a:avLst/>
                    </a:prstGeom>
                    <a:noFill/>
                    <a:ln>
                      <a:noFill/>
                    </a:ln>
                  </pic:spPr>
                </pic:pic>
              </a:graphicData>
            </a:graphic>
          </wp:inline>
        </w:drawing>
      </w:r>
    </w:p>
    <w:p w14:paraId="30D52040" w14:textId="73E1406B" w:rsidR="008874EF" w:rsidRDefault="008874EF" w:rsidP="00752798">
      <w:pPr>
        <w:widowControl w:val="0"/>
        <w:autoSpaceDE w:val="0"/>
        <w:autoSpaceDN w:val="0"/>
        <w:adjustRightInd w:val="0"/>
        <w:jc w:val="center"/>
        <w:rPr>
          <w:rFonts w:asciiTheme="majorHAnsi" w:hAnsiTheme="majorHAnsi" w:cs="Times"/>
          <w:color w:val="000000"/>
        </w:rPr>
      </w:pPr>
    </w:p>
    <w:p w14:paraId="05AFFBBC" w14:textId="4E582D4C" w:rsidR="00140A82" w:rsidRDefault="00140A82" w:rsidP="00AF21C6">
      <w:pPr>
        <w:widowControl w:val="0"/>
        <w:autoSpaceDE w:val="0"/>
        <w:autoSpaceDN w:val="0"/>
        <w:adjustRightInd w:val="0"/>
        <w:outlineLvl w:val="0"/>
        <w:rPr>
          <w:rFonts w:asciiTheme="majorHAnsi" w:eastAsia="Times New Roman" w:hAnsiTheme="majorHAnsi" w:cs="Times New Roman"/>
          <w:color w:val="FF0000"/>
          <w:sz w:val="16"/>
          <w:szCs w:val="16"/>
          <w:lang w:eastAsia="en-GB"/>
        </w:rPr>
      </w:pPr>
      <w:r>
        <w:rPr>
          <w:rFonts w:asciiTheme="majorHAnsi" w:eastAsia="Times New Roman" w:hAnsiTheme="majorHAnsi" w:cs="Times New Roman"/>
          <w:sz w:val="16"/>
          <w:szCs w:val="16"/>
          <w:lang w:eastAsia="en-GB"/>
        </w:rPr>
        <w:t xml:space="preserve">Fig.2.6 A: </w:t>
      </w:r>
      <w:r w:rsidR="00765DC3">
        <w:rPr>
          <w:rFonts w:asciiTheme="majorHAnsi" w:eastAsia="Times New Roman" w:hAnsiTheme="majorHAnsi" w:cs="Times New Roman"/>
          <w:sz w:val="16"/>
          <w:szCs w:val="16"/>
          <w:lang w:eastAsia="en-GB"/>
        </w:rPr>
        <w:t xml:space="preserve">Maximum intensity projections of time-lapse images of cells expressing </w:t>
      </w:r>
      <w:r>
        <w:rPr>
          <w:rFonts w:asciiTheme="majorHAnsi" w:eastAsia="Times New Roman" w:hAnsiTheme="majorHAnsi" w:cs="Times New Roman"/>
          <w:sz w:val="16"/>
          <w:szCs w:val="16"/>
          <w:lang w:eastAsia="en-GB"/>
        </w:rPr>
        <w:t xml:space="preserve">GFP-tagged yeast </w:t>
      </w:r>
      <w:proofErr w:type="spellStart"/>
      <w:r>
        <w:rPr>
          <w:rFonts w:asciiTheme="majorHAnsi" w:eastAsia="Times New Roman" w:hAnsiTheme="majorHAnsi" w:cs="Times New Roman"/>
          <w:sz w:val="16"/>
          <w:szCs w:val="16"/>
          <w:lang w:eastAsia="en-GB"/>
        </w:rPr>
        <w:t>Synaptojanins</w:t>
      </w:r>
      <w:proofErr w:type="spellEnd"/>
      <w:r>
        <w:rPr>
          <w:rFonts w:asciiTheme="majorHAnsi" w:eastAsia="Times New Roman" w:hAnsiTheme="majorHAnsi" w:cs="Times New Roman"/>
          <w:sz w:val="16"/>
          <w:szCs w:val="16"/>
          <w:lang w:eastAsia="en-GB"/>
        </w:rPr>
        <w:t xml:space="preserve"> Inp51, Inp52, and Inp53. </w:t>
      </w:r>
      <w:r w:rsidR="00DC6B5A" w:rsidRPr="00765DC3">
        <w:rPr>
          <w:rFonts w:asciiTheme="majorHAnsi" w:eastAsia="Times New Roman" w:hAnsiTheme="majorHAnsi" w:cs="Times New Roman"/>
          <w:color w:val="000000" w:themeColor="text1"/>
          <w:sz w:val="16"/>
          <w:szCs w:val="16"/>
          <w:lang w:eastAsia="en-GB"/>
        </w:rPr>
        <w:t>Exposure rate 80ms</w:t>
      </w:r>
    </w:p>
    <w:p w14:paraId="653EFB65" w14:textId="255047EC" w:rsidR="00DC6B5A" w:rsidRDefault="00DC6B5A" w:rsidP="00140A82">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B: Failure rate of membrane scission</w:t>
      </w:r>
      <w:r w:rsidR="00AF21C6">
        <w:rPr>
          <w:rFonts w:asciiTheme="majorHAnsi" w:eastAsia="Times New Roman" w:hAnsiTheme="majorHAnsi" w:cs="Times New Roman"/>
          <w:sz w:val="16"/>
          <w:szCs w:val="16"/>
          <w:lang w:eastAsia="en-GB"/>
        </w:rPr>
        <w:t xml:space="preserve"> in WT, rvs167Δ</w:t>
      </w:r>
      <w:r>
        <w:rPr>
          <w:rFonts w:asciiTheme="majorHAnsi" w:eastAsia="Times New Roman" w:hAnsiTheme="majorHAnsi" w:cs="Times New Roman"/>
          <w:sz w:val="16"/>
          <w:szCs w:val="16"/>
          <w:lang w:eastAsia="en-GB"/>
        </w:rPr>
        <w:t xml:space="preserve">, </w:t>
      </w:r>
      <w:r w:rsidR="00AF21C6">
        <w:rPr>
          <w:rFonts w:asciiTheme="majorHAnsi" w:eastAsia="Times New Roman" w:hAnsiTheme="majorHAnsi" w:cs="Times New Roman"/>
          <w:sz w:val="16"/>
          <w:szCs w:val="16"/>
          <w:lang w:eastAsia="en-GB"/>
        </w:rPr>
        <w:t xml:space="preserve">inp51Δ </w:t>
      </w:r>
      <w:r>
        <w:rPr>
          <w:rFonts w:asciiTheme="majorHAnsi" w:eastAsia="Times New Roman" w:hAnsiTheme="majorHAnsi" w:cs="Times New Roman"/>
          <w:sz w:val="16"/>
          <w:szCs w:val="16"/>
          <w:lang w:eastAsia="en-GB"/>
        </w:rPr>
        <w:t>and inp52</w:t>
      </w:r>
      <w:r w:rsidR="00AF21C6">
        <w:rPr>
          <w:rFonts w:asciiTheme="majorHAnsi" w:eastAsia="Times New Roman" w:hAnsiTheme="majorHAnsi" w:cs="Times New Roman"/>
          <w:sz w:val="16"/>
          <w:szCs w:val="16"/>
          <w:lang w:eastAsia="en-GB"/>
        </w:rPr>
        <w:t xml:space="preserve">Δ </w:t>
      </w:r>
      <w:r>
        <w:rPr>
          <w:rFonts w:asciiTheme="majorHAnsi" w:eastAsia="Times New Roman" w:hAnsiTheme="majorHAnsi" w:cs="Times New Roman"/>
          <w:sz w:val="16"/>
          <w:szCs w:val="16"/>
          <w:lang w:eastAsia="en-GB"/>
        </w:rPr>
        <w:t>strains.</w:t>
      </w:r>
    </w:p>
    <w:p w14:paraId="62BD00CE" w14:textId="51E871A8" w:rsidR="00DC6B5A" w:rsidRDefault="00DC6B5A" w:rsidP="00140A82">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C: Sla1-GFP in WT, </w:t>
      </w:r>
      <w:r w:rsidR="00AF21C6">
        <w:rPr>
          <w:rFonts w:asciiTheme="majorHAnsi" w:eastAsia="Times New Roman" w:hAnsiTheme="majorHAnsi" w:cs="Times New Roman"/>
          <w:i/>
          <w:sz w:val="16"/>
          <w:szCs w:val="16"/>
          <w:lang w:eastAsia="en-GB"/>
        </w:rPr>
        <w:t>inp51Δ</w:t>
      </w:r>
      <w:r>
        <w:rPr>
          <w:rFonts w:asciiTheme="majorHAnsi" w:eastAsia="Times New Roman" w:hAnsiTheme="majorHAnsi" w:cs="Times New Roman"/>
          <w:sz w:val="16"/>
          <w:szCs w:val="16"/>
          <w:lang w:eastAsia="en-GB"/>
        </w:rPr>
        <w:t xml:space="preserve">and </w:t>
      </w:r>
      <w:r w:rsidRPr="002E07AD">
        <w:rPr>
          <w:rFonts w:asciiTheme="majorHAnsi" w:eastAsia="Times New Roman" w:hAnsiTheme="majorHAnsi" w:cs="Times New Roman"/>
          <w:i/>
          <w:sz w:val="16"/>
          <w:szCs w:val="16"/>
          <w:lang w:eastAsia="en-GB"/>
        </w:rPr>
        <w:t>inp52</w:t>
      </w:r>
      <w:r w:rsidR="00AF21C6" w:rsidRPr="002E07AD">
        <w:rPr>
          <w:rFonts w:asciiTheme="majorHAnsi" w:eastAsia="Times New Roman" w:hAnsiTheme="majorHAnsi" w:cs="Times New Roman"/>
          <w:i/>
          <w:sz w:val="16"/>
          <w:szCs w:val="16"/>
          <w:lang w:eastAsia="en-GB"/>
        </w:rPr>
        <w:t>Δ</w:t>
      </w:r>
      <w:r w:rsidR="002E07AD">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strains show similar</w:t>
      </w:r>
      <w:r w:rsidR="00AF21C6">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 xml:space="preserve">plasma membrane localization. Rvs167-GFP in WT, </w:t>
      </w:r>
      <w:r w:rsidRPr="002E07AD">
        <w:rPr>
          <w:rFonts w:asciiTheme="majorHAnsi" w:eastAsia="Times New Roman" w:hAnsiTheme="majorHAnsi" w:cs="Times New Roman"/>
          <w:i/>
          <w:sz w:val="16"/>
          <w:szCs w:val="16"/>
          <w:lang w:eastAsia="en-GB"/>
        </w:rPr>
        <w:t>inp51</w:t>
      </w:r>
      <w:r w:rsidR="002E07AD" w:rsidRPr="002E07AD">
        <w:rPr>
          <w:rFonts w:asciiTheme="majorHAnsi" w:eastAsia="Times New Roman" w:hAnsiTheme="majorHAnsi" w:cs="Times New Roman"/>
          <w:i/>
          <w:sz w:val="16"/>
          <w:szCs w:val="16"/>
          <w:lang w:eastAsia="en-GB"/>
        </w:rPr>
        <w:t>Δ</w:t>
      </w:r>
      <w:r w:rsidRPr="002E07AD">
        <w:rPr>
          <w:rFonts w:asciiTheme="majorHAnsi" w:eastAsia="Times New Roman" w:hAnsiTheme="majorHAnsi" w:cs="Times New Roman"/>
          <w:i/>
          <w:sz w:val="16"/>
          <w:szCs w:val="16"/>
          <w:lang w:eastAsia="en-GB"/>
        </w:rPr>
        <w:t>, inp52</w:t>
      </w:r>
      <w:r w:rsidR="00AF21C6" w:rsidRPr="002E07AD">
        <w:rPr>
          <w:rFonts w:asciiTheme="majorHAnsi" w:eastAsia="Times New Roman" w:hAnsiTheme="majorHAnsi" w:cs="Times New Roman"/>
          <w:i/>
          <w:sz w:val="16"/>
          <w:szCs w:val="16"/>
          <w:lang w:eastAsia="en-GB"/>
        </w:rPr>
        <w:t>Δ</w:t>
      </w:r>
      <w:r w:rsidR="002E07AD">
        <w:rPr>
          <w:rFonts w:asciiTheme="majorHAnsi" w:eastAsia="Times New Roman" w:hAnsiTheme="majorHAnsi" w:cs="Times New Roman"/>
          <w:sz w:val="16"/>
          <w:szCs w:val="16"/>
          <w:lang w:eastAsia="en-GB"/>
        </w:rPr>
        <w:t xml:space="preserve"> </w:t>
      </w:r>
      <w:r w:rsidR="00E92B30">
        <w:rPr>
          <w:rFonts w:asciiTheme="majorHAnsi" w:eastAsia="Times New Roman" w:hAnsiTheme="majorHAnsi" w:cs="Times New Roman"/>
          <w:sz w:val="16"/>
          <w:szCs w:val="16"/>
          <w:lang w:eastAsia="en-GB"/>
        </w:rPr>
        <w:t>and</w:t>
      </w:r>
      <w:r w:rsidR="00E92B30" w:rsidRPr="002E07AD">
        <w:rPr>
          <w:rFonts w:asciiTheme="majorHAnsi" w:eastAsia="Times New Roman" w:hAnsiTheme="majorHAnsi" w:cs="Times New Roman"/>
          <w:i/>
          <w:sz w:val="16"/>
          <w:szCs w:val="16"/>
          <w:lang w:eastAsia="en-GB"/>
        </w:rPr>
        <w:t xml:space="preserve"> inp51Δ</w:t>
      </w:r>
      <w:r w:rsidR="00E92B30">
        <w:rPr>
          <w:rFonts w:asciiTheme="majorHAnsi" w:eastAsia="Times New Roman" w:hAnsiTheme="majorHAnsi" w:cs="Times New Roman"/>
          <w:sz w:val="16"/>
          <w:szCs w:val="16"/>
          <w:lang w:eastAsia="en-GB"/>
        </w:rPr>
        <w:t xml:space="preserve"> </w:t>
      </w:r>
      <w:r w:rsidRPr="002E07AD">
        <w:rPr>
          <w:rFonts w:asciiTheme="majorHAnsi" w:eastAsia="Times New Roman" w:hAnsiTheme="majorHAnsi" w:cs="Times New Roman"/>
          <w:i/>
          <w:sz w:val="16"/>
          <w:szCs w:val="16"/>
          <w:lang w:eastAsia="en-GB"/>
        </w:rPr>
        <w:t>inp52</w:t>
      </w:r>
      <w:r w:rsidR="00AF21C6" w:rsidRPr="002E07AD">
        <w:rPr>
          <w:rFonts w:asciiTheme="majorHAnsi" w:eastAsia="Times New Roman" w:hAnsiTheme="majorHAnsi" w:cs="Times New Roman"/>
          <w:i/>
          <w:sz w:val="16"/>
          <w:szCs w:val="16"/>
          <w:lang w:eastAsia="en-GB"/>
        </w:rPr>
        <w:t>Δ</w:t>
      </w:r>
      <w:r w:rsidR="00E92B30">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 xml:space="preserve">strains. </w:t>
      </w:r>
      <w:proofErr w:type="spellStart"/>
      <w:r>
        <w:rPr>
          <w:rFonts w:asciiTheme="majorHAnsi" w:eastAsia="Times New Roman" w:hAnsiTheme="majorHAnsi" w:cs="Times New Roman"/>
          <w:sz w:val="16"/>
          <w:szCs w:val="16"/>
          <w:lang w:eastAsia="en-GB"/>
        </w:rPr>
        <w:t>Rvs</w:t>
      </w:r>
      <w:proofErr w:type="spellEnd"/>
      <w:r>
        <w:rPr>
          <w:rFonts w:asciiTheme="majorHAnsi" w:eastAsia="Times New Roman" w:hAnsiTheme="majorHAnsi" w:cs="Times New Roman"/>
          <w:sz w:val="16"/>
          <w:szCs w:val="16"/>
          <w:lang w:eastAsia="en-GB"/>
        </w:rPr>
        <w:t xml:space="preserve"> in single deletion strains show localizations similar to WT, but double deletion strains </w:t>
      </w:r>
      <w:proofErr w:type="gramStart"/>
      <w:r>
        <w:rPr>
          <w:rFonts w:asciiTheme="majorHAnsi" w:eastAsia="Times New Roman" w:hAnsiTheme="majorHAnsi" w:cs="Times New Roman"/>
          <w:sz w:val="16"/>
          <w:szCs w:val="16"/>
          <w:lang w:eastAsia="en-GB"/>
        </w:rPr>
        <w:t>consists</w:t>
      </w:r>
      <w:proofErr w:type="gramEnd"/>
      <w:r>
        <w:rPr>
          <w:rFonts w:asciiTheme="majorHAnsi" w:eastAsia="Times New Roman" w:hAnsiTheme="majorHAnsi" w:cs="Times New Roman"/>
          <w:sz w:val="16"/>
          <w:szCs w:val="16"/>
          <w:lang w:eastAsia="en-GB"/>
        </w:rPr>
        <w:t xml:space="preserve"> of large patches of Rvs167 at </w:t>
      </w:r>
      <w:r>
        <w:rPr>
          <w:rFonts w:asciiTheme="majorHAnsi" w:eastAsia="Times New Roman" w:hAnsiTheme="majorHAnsi" w:cs="Times New Roman"/>
          <w:sz w:val="16"/>
          <w:szCs w:val="16"/>
          <w:lang w:eastAsia="en-GB"/>
        </w:rPr>
        <w:lastRenderedPageBreak/>
        <w:t xml:space="preserve">the plasma membrane, as well as localized within the cytoplasm. </w:t>
      </w:r>
    </w:p>
    <w:p w14:paraId="62E0E22D" w14:textId="58A78E79" w:rsidR="006437D3" w:rsidRDefault="006437D3" w:rsidP="00140A82">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D: Inp52-GFP in endocytic timeline in WT cells. Time=0 (s) corresponds to </w:t>
      </w:r>
      <w:r w:rsidR="002E07AD">
        <w:rPr>
          <w:rFonts w:asciiTheme="majorHAnsi" w:eastAsia="Times New Roman" w:hAnsiTheme="majorHAnsi" w:cs="Times New Roman"/>
          <w:sz w:val="16"/>
          <w:szCs w:val="16"/>
          <w:lang w:eastAsia="en-GB"/>
        </w:rPr>
        <w:t>scission time</w:t>
      </w:r>
      <w:r>
        <w:rPr>
          <w:rFonts w:asciiTheme="majorHAnsi" w:eastAsia="Times New Roman" w:hAnsiTheme="majorHAnsi" w:cs="Times New Roman"/>
          <w:sz w:val="16"/>
          <w:szCs w:val="16"/>
          <w:lang w:eastAsia="en-GB"/>
        </w:rPr>
        <w:t xml:space="preserve">. </w:t>
      </w:r>
    </w:p>
    <w:p w14:paraId="48B6AEC9" w14:textId="6EC78F2B" w:rsidR="00EB3B02" w:rsidRDefault="00DC6B5A" w:rsidP="00140A82">
      <w:pPr>
        <w:widowControl w:val="0"/>
        <w:autoSpaceDE w:val="0"/>
        <w:autoSpaceDN w:val="0"/>
        <w:adjustRightInd w:val="0"/>
        <w:rPr>
          <w:rFonts w:asciiTheme="majorHAnsi" w:hAnsiTheme="majorHAnsi" w:cs="Times"/>
          <w:color w:val="000000"/>
        </w:rPr>
      </w:pPr>
      <w:r>
        <w:rPr>
          <w:rFonts w:asciiTheme="majorHAnsi" w:eastAsia="Times New Roman" w:hAnsiTheme="majorHAnsi" w:cs="Times New Roman"/>
          <w:sz w:val="16"/>
          <w:szCs w:val="16"/>
          <w:lang w:eastAsia="en-GB"/>
        </w:rPr>
        <w:t xml:space="preserve"> </w:t>
      </w:r>
      <w:r w:rsidR="00140A82">
        <w:rPr>
          <w:rFonts w:asciiTheme="majorHAnsi" w:eastAsia="Times New Roman" w:hAnsiTheme="majorHAnsi" w:cs="Times New Roman"/>
          <w:sz w:val="16"/>
          <w:szCs w:val="16"/>
          <w:lang w:eastAsia="en-GB"/>
        </w:rPr>
        <w:t xml:space="preserve">  </w:t>
      </w:r>
    </w:p>
    <w:p w14:paraId="4F98D3DD" w14:textId="6F4194B1" w:rsidR="00DD2775" w:rsidRDefault="006B39DB" w:rsidP="00DD2775">
      <w:pPr>
        <w:widowControl w:val="0"/>
        <w:autoSpaceDE w:val="0"/>
        <w:autoSpaceDN w:val="0"/>
        <w:adjustRightInd w:val="0"/>
        <w:jc w:val="center"/>
        <w:rPr>
          <w:rFonts w:asciiTheme="majorHAnsi" w:hAnsiTheme="majorHAnsi" w:cs="Times"/>
          <w:color w:val="000000"/>
        </w:rPr>
      </w:pPr>
      <w:r>
        <w:rPr>
          <w:rFonts w:asciiTheme="majorHAnsi" w:hAnsiTheme="majorHAnsi" w:cs="Times"/>
          <w:noProof/>
          <w:color w:val="000000"/>
          <w:lang w:eastAsia="en-GB"/>
        </w:rPr>
        <w:drawing>
          <wp:inline distT="0" distB="0" distL="0" distR="0" wp14:anchorId="00755614" wp14:editId="5B693C77">
            <wp:extent cx="5725160" cy="7408545"/>
            <wp:effectExtent l="0" t="0" r="0" b="8255"/>
            <wp:docPr id="47" name="Picture 47" descr="../../../../../../../../../Desktop/dm/thesis_git/cloned/figures/results_final/inp_m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dm/thesis_git/cloned/figures/results_final/inp_mov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5160" cy="7408545"/>
                    </a:xfrm>
                    <a:prstGeom prst="rect">
                      <a:avLst/>
                    </a:prstGeom>
                    <a:noFill/>
                    <a:ln>
                      <a:noFill/>
                    </a:ln>
                  </pic:spPr>
                </pic:pic>
              </a:graphicData>
            </a:graphic>
          </wp:inline>
        </w:drawing>
      </w:r>
    </w:p>
    <w:p w14:paraId="64E9BEC8" w14:textId="77777777" w:rsidR="0067021F" w:rsidRDefault="0067021F" w:rsidP="00DD2775">
      <w:pPr>
        <w:widowControl w:val="0"/>
        <w:autoSpaceDE w:val="0"/>
        <w:autoSpaceDN w:val="0"/>
        <w:adjustRightInd w:val="0"/>
        <w:jc w:val="center"/>
        <w:rPr>
          <w:rFonts w:asciiTheme="majorHAnsi" w:hAnsiTheme="majorHAnsi" w:cs="Times"/>
          <w:color w:val="000000"/>
        </w:rPr>
      </w:pPr>
    </w:p>
    <w:p w14:paraId="2AB49C6F" w14:textId="2CC1560D" w:rsidR="006437D3" w:rsidRDefault="0073701A" w:rsidP="006437D3">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Fig.2.7 A: M</w:t>
      </w:r>
      <w:r w:rsidR="006437D3">
        <w:rPr>
          <w:rFonts w:asciiTheme="majorHAnsi" w:eastAsia="Times New Roman" w:hAnsiTheme="majorHAnsi" w:cs="Times New Roman"/>
          <w:sz w:val="16"/>
          <w:szCs w:val="16"/>
          <w:lang w:eastAsia="en-GB"/>
        </w:rPr>
        <w:t xml:space="preserve">ovement of Sla1-GFP in WT, </w:t>
      </w:r>
      <w:r w:rsidR="00AF21C6" w:rsidRPr="00BF4EFB">
        <w:rPr>
          <w:rFonts w:asciiTheme="majorHAnsi" w:eastAsia="Times New Roman" w:hAnsiTheme="majorHAnsi" w:cs="Times New Roman"/>
          <w:i/>
          <w:sz w:val="16"/>
          <w:szCs w:val="16"/>
          <w:lang w:eastAsia="en-GB"/>
        </w:rPr>
        <w:t>inp51Δ</w:t>
      </w:r>
      <w:r w:rsidR="00BF4EFB">
        <w:rPr>
          <w:rFonts w:asciiTheme="majorHAnsi" w:eastAsia="Times New Roman" w:hAnsiTheme="majorHAnsi" w:cs="Times New Roman"/>
          <w:sz w:val="16"/>
          <w:szCs w:val="16"/>
          <w:lang w:eastAsia="en-GB"/>
        </w:rPr>
        <w:t xml:space="preserve"> </w:t>
      </w:r>
      <w:r w:rsidR="006437D3">
        <w:rPr>
          <w:rFonts w:asciiTheme="majorHAnsi" w:eastAsia="Times New Roman" w:hAnsiTheme="majorHAnsi" w:cs="Times New Roman"/>
          <w:sz w:val="16"/>
          <w:szCs w:val="16"/>
          <w:lang w:eastAsia="en-GB"/>
        </w:rPr>
        <w:t>and</w:t>
      </w:r>
      <w:r w:rsidR="006437D3" w:rsidRPr="00BF4EFB">
        <w:rPr>
          <w:rFonts w:asciiTheme="majorHAnsi" w:eastAsia="Times New Roman" w:hAnsiTheme="majorHAnsi" w:cs="Times New Roman"/>
          <w:i/>
          <w:sz w:val="16"/>
          <w:szCs w:val="16"/>
          <w:lang w:eastAsia="en-GB"/>
        </w:rPr>
        <w:t xml:space="preserve"> inp5</w:t>
      </w:r>
      <w:r w:rsidR="00BF4EFB" w:rsidRPr="00BF4EFB">
        <w:rPr>
          <w:rFonts w:asciiTheme="majorHAnsi" w:eastAsia="Times New Roman" w:hAnsiTheme="majorHAnsi" w:cs="Times New Roman"/>
          <w:i/>
          <w:sz w:val="16"/>
          <w:szCs w:val="16"/>
          <w:lang w:eastAsia="en-GB"/>
        </w:rPr>
        <w:t>2</w:t>
      </w:r>
      <w:r w:rsidR="00AF21C6" w:rsidRPr="00BF4EFB">
        <w:rPr>
          <w:rFonts w:asciiTheme="majorHAnsi" w:eastAsia="Times New Roman" w:hAnsiTheme="majorHAnsi" w:cs="Times New Roman"/>
          <w:i/>
          <w:sz w:val="16"/>
          <w:szCs w:val="16"/>
          <w:lang w:eastAsia="en-GB"/>
        </w:rPr>
        <w:t>Δ</w:t>
      </w:r>
      <w:r w:rsidR="00BF4EFB">
        <w:rPr>
          <w:rFonts w:asciiTheme="majorHAnsi" w:eastAsia="Times New Roman" w:hAnsiTheme="majorHAnsi" w:cs="Times New Roman"/>
          <w:sz w:val="16"/>
          <w:szCs w:val="16"/>
          <w:lang w:eastAsia="en-GB"/>
        </w:rPr>
        <w:t xml:space="preserve"> </w:t>
      </w:r>
      <w:r w:rsidR="006437D3">
        <w:rPr>
          <w:rFonts w:asciiTheme="majorHAnsi" w:eastAsia="Times New Roman" w:hAnsiTheme="majorHAnsi" w:cs="Times New Roman"/>
          <w:sz w:val="16"/>
          <w:szCs w:val="16"/>
          <w:lang w:eastAsia="en-GB"/>
        </w:rPr>
        <w:t xml:space="preserve">strains. Time=0 (s) for WT strains corresponds to </w:t>
      </w:r>
      <w:r w:rsidR="00BF4EFB">
        <w:rPr>
          <w:rFonts w:asciiTheme="majorHAnsi" w:eastAsia="Times New Roman" w:hAnsiTheme="majorHAnsi" w:cs="Times New Roman"/>
          <w:sz w:val="16"/>
          <w:szCs w:val="16"/>
          <w:lang w:eastAsia="en-GB"/>
        </w:rPr>
        <w:t>scission time</w:t>
      </w:r>
      <w:r w:rsidR="006437D3">
        <w:rPr>
          <w:rFonts w:asciiTheme="majorHAnsi" w:eastAsia="Times New Roman" w:hAnsiTheme="majorHAnsi" w:cs="Times New Roman"/>
          <w:sz w:val="16"/>
          <w:szCs w:val="16"/>
          <w:lang w:eastAsia="en-GB"/>
        </w:rPr>
        <w:t xml:space="preserve">. Sla1 centroids for </w:t>
      </w:r>
      <w:r w:rsidR="00AF21C6" w:rsidRPr="00BF4EFB">
        <w:rPr>
          <w:rFonts w:asciiTheme="majorHAnsi" w:eastAsia="Times New Roman" w:hAnsiTheme="majorHAnsi" w:cs="Times New Roman"/>
          <w:i/>
          <w:sz w:val="16"/>
          <w:szCs w:val="16"/>
          <w:lang w:eastAsia="en-GB"/>
        </w:rPr>
        <w:t>inp51Δ</w:t>
      </w:r>
      <w:r w:rsidR="00BF4EFB">
        <w:rPr>
          <w:rFonts w:asciiTheme="majorHAnsi" w:eastAsia="Times New Roman" w:hAnsiTheme="majorHAnsi" w:cs="Times New Roman"/>
          <w:sz w:val="16"/>
          <w:szCs w:val="16"/>
          <w:lang w:eastAsia="en-GB"/>
        </w:rPr>
        <w:t xml:space="preserve"> </w:t>
      </w:r>
      <w:r w:rsidR="006437D3">
        <w:rPr>
          <w:rFonts w:asciiTheme="majorHAnsi" w:eastAsia="Times New Roman" w:hAnsiTheme="majorHAnsi" w:cs="Times New Roman"/>
          <w:sz w:val="16"/>
          <w:szCs w:val="16"/>
          <w:lang w:eastAsia="en-GB"/>
        </w:rPr>
        <w:t xml:space="preserve">and </w:t>
      </w:r>
      <w:r w:rsidR="006437D3" w:rsidRPr="00BF4EFB">
        <w:rPr>
          <w:rFonts w:asciiTheme="majorHAnsi" w:eastAsia="Times New Roman" w:hAnsiTheme="majorHAnsi" w:cs="Times New Roman"/>
          <w:i/>
          <w:sz w:val="16"/>
          <w:szCs w:val="16"/>
          <w:lang w:eastAsia="en-GB"/>
        </w:rPr>
        <w:t>inp52</w:t>
      </w:r>
      <w:r w:rsidR="00AF21C6" w:rsidRPr="00BF4EFB">
        <w:rPr>
          <w:rFonts w:asciiTheme="majorHAnsi" w:eastAsia="Times New Roman" w:hAnsiTheme="majorHAnsi" w:cs="Times New Roman"/>
          <w:i/>
          <w:sz w:val="16"/>
          <w:szCs w:val="16"/>
          <w:lang w:eastAsia="en-GB"/>
        </w:rPr>
        <w:t>Δ</w:t>
      </w:r>
      <w:r w:rsidR="00BF4EFB">
        <w:rPr>
          <w:rFonts w:asciiTheme="majorHAnsi" w:eastAsia="Times New Roman" w:hAnsiTheme="majorHAnsi" w:cs="Times New Roman"/>
          <w:sz w:val="16"/>
          <w:szCs w:val="16"/>
          <w:lang w:eastAsia="en-GB"/>
        </w:rPr>
        <w:t xml:space="preserve"> </w:t>
      </w:r>
      <w:r w:rsidR="006437D3">
        <w:rPr>
          <w:rFonts w:asciiTheme="majorHAnsi" w:eastAsia="Times New Roman" w:hAnsiTheme="majorHAnsi" w:cs="Times New Roman"/>
          <w:sz w:val="16"/>
          <w:szCs w:val="16"/>
          <w:lang w:eastAsia="en-GB"/>
        </w:rPr>
        <w:t xml:space="preserve">have been shifted in time to move inwards at the same time as the WT strain. </w:t>
      </w:r>
    </w:p>
    <w:p w14:paraId="2FC83B93" w14:textId="2685CDFD" w:rsidR="006437D3" w:rsidRDefault="006437D3" w:rsidP="006437D3">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B: Median molecule numbers </w:t>
      </w:r>
      <w:r w:rsidR="00632836">
        <w:rPr>
          <w:rFonts w:asciiTheme="majorHAnsi" w:eastAsia="Times New Roman" w:hAnsiTheme="majorHAnsi" w:cs="Times New Roman"/>
          <w:sz w:val="16"/>
          <w:szCs w:val="16"/>
          <w:lang w:eastAsia="en-GB"/>
        </w:rPr>
        <w:t xml:space="preserve">and standard error of mean </w:t>
      </w:r>
      <w:r>
        <w:rPr>
          <w:rFonts w:asciiTheme="majorHAnsi" w:eastAsia="Times New Roman" w:hAnsiTheme="majorHAnsi" w:cs="Times New Roman"/>
          <w:sz w:val="16"/>
          <w:szCs w:val="16"/>
          <w:lang w:eastAsia="en-GB"/>
        </w:rPr>
        <w:t xml:space="preserve">of Rvs167-GFP in WT, </w:t>
      </w:r>
      <w:r w:rsidR="00AF21C6" w:rsidRPr="001E78B1">
        <w:rPr>
          <w:rFonts w:asciiTheme="majorHAnsi" w:eastAsia="Times New Roman" w:hAnsiTheme="majorHAnsi" w:cs="Times New Roman"/>
          <w:i/>
          <w:sz w:val="16"/>
          <w:szCs w:val="16"/>
          <w:lang w:eastAsia="en-GB"/>
        </w:rPr>
        <w:t>inp51Δ</w:t>
      </w:r>
      <w:r w:rsidR="001E78B1">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 xml:space="preserve">and </w:t>
      </w:r>
      <w:r w:rsidRPr="001E78B1">
        <w:rPr>
          <w:rFonts w:asciiTheme="majorHAnsi" w:eastAsia="Times New Roman" w:hAnsiTheme="majorHAnsi" w:cs="Times New Roman"/>
          <w:i/>
          <w:sz w:val="16"/>
          <w:szCs w:val="16"/>
          <w:lang w:eastAsia="en-GB"/>
        </w:rPr>
        <w:t>inp52</w:t>
      </w:r>
      <w:r w:rsidR="00AF21C6" w:rsidRPr="001E78B1">
        <w:rPr>
          <w:rFonts w:asciiTheme="majorHAnsi" w:eastAsia="Times New Roman" w:hAnsiTheme="majorHAnsi" w:cs="Times New Roman"/>
          <w:i/>
          <w:sz w:val="16"/>
          <w:szCs w:val="16"/>
          <w:lang w:eastAsia="en-GB"/>
        </w:rPr>
        <w:t>Δ</w:t>
      </w:r>
      <w:r w:rsidR="001E78B1">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 xml:space="preserve">strains. </w:t>
      </w:r>
      <w:r w:rsidR="0062032C" w:rsidRPr="0073701A">
        <w:rPr>
          <w:rFonts w:asciiTheme="majorHAnsi" w:eastAsia="Times New Roman" w:hAnsiTheme="majorHAnsi" w:cs="Times New Roman"/>
          <w:sz w:val="16"/>
          <w:szCs w:val="16"/>
          <w:lang w:eastAsia="en-GB"/>
        </w:rPr>
        <w:t xml:space="preserve">P-values from two-sided z </w:t>
      </w:r>
      <w:proofErr w:type="gramStart"/>
      <w:r w:rsidR="0062032C" w:rsidRPr="0073701A">
        <w:rPr>
          <w:rFonts w:asciiTheme="majorHAnsi" w:eastAsia="Times New Roman" w:hAnsiTheme="majorHAnsi" w:cs="Times New Roman"/>
          <w:sz w:val="16"/>
          <w:szCs w:val="16"/>
          <w:lang w:eastAsia="en-GB"/>
        </w:rPr>
        <w:t>test,  *</w:t>
      </w:r>
      <w:proofErr w:type="gramEnd"/>
      <w:r w:rsidR="0062032C" w:rsidRPr="0073701A">
        <w:rPr>
          <w:rFonts w:asciiTheme="majorHAnsi" w:eastAsia="Times New Roman" w:hAnsiTheme="majorHAnsi" w:cs="Times New Roman"/>
          <w:sz w:val="16"/>
          <w:szCs w:val="16"/>
          <w:lang w:eastAsia="en-GB"/>
        </w:rPr>
        <w:t xml:space="preserve"> = p </w:t>
      </w:r>
      <w:r w:rsidR="0062032C">
        <w:rPr>
          <w:rFonts w:asciiTheme="majorHAnsi" w:eastAsia="Times New Roman" w:hAnsiTheme="majorHAnsi" w:cs="Times New Roman"/>
          <w:sz w:val="16"/>
          <w:szCs w:val="16"/>
          <w:lang w:eastAsia="en-GB"/>
        </w:rPr>
        <w:t>&lt;</w:t>
      </w:r>
      <w:r w:rsidR="0062032C" w:rsidRPr="0073701A">
        <w:rPr>
          <w:rFonts w:asciiTheme="majorHAnsi" w:eastAsia="Times New Roman" w:hAnsiTheme="majorHAnsi" w:cs="Times New Roman"/>
          <w:sz w:val="16"/>
          <w:szCs w:val="16"/>
          <w:lang w:eastAsia="en-GB"/>
        </w:rPr>
        <w:t xml:space="preserve"> 0.05 , **</w:t>
      </w:r>
      <w:r w:rsidR="0062032C">
        <w:rPr>
          <w:rFonts w:asciiTheme="majorHAnsi" w:eastAsia="Times New Roman" w:hAnsiTheme="majorHAnsi" w:cs="Times New Roman"/>
          <w:sz w:val="16"/>
          <w:szCs w:val="16"/>
          <w:lang w:eastAsia="en-GB"/>
        </w:rPr>
        <w:t xml:space="preserve"> = p&lt;</w:t>
      </w:r>
      <w:r w:rsidR="0062032C" w:rsidRPr="0073701A">
        <w:rPr>
          <w:rFonts w:asciiTheme="majorHAnsi" w:eastAsia="Times New Roman" w:hAnsiTheme="majorHAnsi" w:cs="Times New Roman"/>
          <w:sz w:val="16"/>
          <w:szCs w:val="16"/>
          <w:lang w:eastAsia="en-GB"/>
        </w:rPr>
        <w:t>0.01, *** = p</w:t>
      </w:r>
      <w:r w:rsidR="0062032C">
        <w:rPr>
          <w:rFonts w:asciiTheme="majorHAnsi" w:eastAsia="Times New Roman" w:hAnsiTheme="majorHAnsi" w:cs="Times New Roman"/>
          <w:sz w:val="16"/>
          <w:szCs w:val="16"/>
          <w:lang w:eastAsia="en-GB"/>
        </w:rPr>
        <w:t>&lt;</w:t>
      </w:r>
      <w:r w:rsidR="0062032C" w:rsidRPr="0073701A">
        <w:rPr>
          <w:rFonts w:asciiTheme="majorHAnsi" w:eastAsia="Times New Roman" w:hAnsiTheme="majorHAnsi" w:cs="Times New Roman"/>
          <w:sz w:val="16"/>
          <w:szCs w:val="16"/>
          <w:lang w:eastAsia="en-GB"/>
        </w:rPr>
        <w:t>0.001.</w:t>
      </w:r>
    </w:p>
    <w:p w14:paraId="73D398E4" w14:textId="6DEE0751" w:rsidR="0073701A" w:rsidRPr="00AA5DEE" w:rsidRDefault="0073701A" w:rsidP="0073701A">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C: M</w:t>
      </w:r>
      <w:r w:rsidR="006437D3">
        <w:rPr>
          <w:rFonts w:asciiTheme="majorHAnsi" w:eastAsia="Times New Roman" w:hAnsiTheme="majorHAnsi" w:cs="Times New Roman"/>
          <w:sz w:val="16"/>
          <w:szCs w:val="16"/>
          <w:lang w:eastAsia="en-GB"/>
        </w:rPr>
        <w:t xml:space="preserve">ovement of Rvs167-GFP in WT, </w:t>
      </w:r>
      <w:r w:rsidR="00AF21C6" w:rsidRPr="00BF4EFB">
        <w:rPr>
          <w:rFonts w:asciiTheme="majorHAnsi" w:eastAsia="Times New Roman" w:hAnsiTheme="majorHAnsi" w:cs="Times New Roman"/>
          <w:i/>
          <w:sz w:val="16"/>
          <w:szCs w:val="16"/>
          <w:lang w:eastAsia="en-GB"/>
        </w:rPr>
        <w:t>inp51Δ</w:t>
      </w:r>
      <w:r w:rsidR="00BF4EFB">
        <w:rPr>
          <w:rFonts w:asciiTheme="majorHAnsi" w:eastAsia="Times New Roman" w:hAnsiTheme="majorHAnsi" w:cs="Times New Roman"/>
          <w:sz w:val="16"/>
          <w:szCs w:val="16"/>
          <w:lang w:eastAsia="en-GB"/>
        </w:rPr>
        <w:t xml:space="preserve"> </w:t>
      </w:r>
      <w:r w:rsidR="006437D3">
        <w:rPr>
          <w:rFonts w:asciiTheme="majorHAnsi" w:eastAsia="Times New Roman" w:hAnsiTheme="majorHAnsi" w:cs="Times New Roman"/>
          <w:sz w:val="16"/>
          <w:szCs w:val="16"/>
          <w:lang w:eastAsia="en-GB"/>
        </w:rPr>
        <w:t xml:space="preserve">and </w:t>
      </w:r>
      <w:r w:rsidR="006437D3" w:rsidRPr="00BF4EFB">
        <w:rPr>
          <w:rFonts w:asciiTheme="majorHAnsi" w:eastAsia="Times New Roman" w:hAnsiTheme="majorHAnsi" w:cs="Times New Roman"/>
          <w:i/>
          <w:sz w:val="16"/>
          <w:szCs w:val="16"/>
          <w:lang w:eastAsia="en-GB"/>
        </w:rPr>
        <w:t>inp52</w:t>
      </w:r>
      <w:r w:rsidR="00AF21C6" w:rsidRPr="00BF4EFB">
        <w:rPr>
          <w:rFonts w:asciiTheme="majorHAnsi" w:eastAsia="Times New Roman" w:hAnsiTheme="majorHAnsi" w:cs="Times New Roman"/>
          <w:i/>
          <w:sz w:val="16"/>
          <w:szCs w:val="16"/>
          <w:lang w:eastAsia="en-GB"/>
        </w:rPr>
        <w:t>Δ</w:t>
      </w:r>
      <w:r w:rsidR="00BF4EFB">
        <w:rPr>
          <w:rFonts w:asciiTheme="majorHAnsi" w:eastAsia="Times New Roman" w:hAnsiTheme="majorHAnsi" w:cs="Times New Roman"/>
          <w:sz w:val="16"/>
          <w:szCs w:val="16"/>
          <w:lang w:eastAsia="en-GB"/>
        </w:rPr>
        <w:t xml:space="preserve"> strains. Time=0 (s) for WT</w:t>
      </w:r>
      <w:r w:rsidR="006437D3">
        <w:rPr>
          <w:rFonts w:asciiTheme="majorHAnsi" w:eastAsia="Times New Roman" w:hAnsiTheme="majorHAnsi" w:cs="Times New Roman"/>
          <w:sz w:val="16"/>
          <w:szCs w:val="16"/>
          <w:lang w:eastAsia="en-GB"/>
        </w:rPr>
        <w:t xml:space="preserve"> Rvs167-GFP corresponds to </w:t>
      </w:r>
      <w:r>
        <w:rPr>
          <w:rFonts w:asciiTheme="majorHAnsi" w:eastAsia="Times New Roman" w:hAnsiTheme="majorHAnsi" w:cs="Times New Roman"/>
          <w:sz w:val="16"/>
          <w:szCs w:val="16"/>
          <w:lang w:eastAsia="en-GB"/>
        </w:rPr>
        <w:t>scission time</w:t>
      </w:r>
      <w:r w:rsidR="00611AC4">
        <w:rPr>
          <w:rFonts w:asciiTheme="majorHAnsi" w:eastAsia="Times New Roman" w:hAnsiTheme="majorHAnsi" w:cs="Times New Roman"/>
          <w:sz w:val="16"/>
          <w:szCs w:val="16"/>
          <w:lang w:eastAsia="en-GB"/>
        </w:rPr>
        <w:t>. Rvs167-GFP for inp51del, inp52</w:t>
      </w:r>
      <w:r w:rsidR="00AF21C6">
        <w:rPr>
          <w:rFonts w:asciiTheme="majorHAnsi" w:eastAsia="Times New Roman" w:hAnsiTheme="majorHAnsi" w:cs="Times New Roman"/>
          <w:sz w:val="16"/>
          <w:szCs w:val="16"/>
          <w:lang w:eastAsia="en-GB"/>
        </w:rPr>
        <w:t>Δ</w:t>
      </w:r>
      <w:r w:rsidR="0062032C">
        <w:rPr>
          <w:rFonts w:asciiTheme="majorHAnsi" w:eastAsia="Times New Roman" w:hAnsiTheme="majorHAnsi" w:cs="Times New Roman"/>
          <w:sz w:val="16"/>
          <w:szCs w:val="16"/>
          <w:lang w:eastAsia="en-GB"/>
        </w:rPr>
        <w:t xml:space="preserve"> </w:t>
      </w:r>
      <w:r w:rsidR="00611AC4">
        <w:rPr>
          <w:rFonts w:asciiTheme="majorHAnsi" w:eastAsia="Times New Roman" w:hAnsiTheme="majorHAnsi" w:cs="Times New Roman"/>
          <w:sz w:val="16"/>
          <w:szCs w:val="16"/>
          <w:lang w:eastAsia="en-GB"/>
        </w:rPr>
        <w:t>str</w:t>
      </w:r>
      <w:r w:rsidR="00E50A64">
        <w:rPr>
          <w:rFonts w:asciiTheme="majorHAnsi" w:eastAsia="Times New Roman" w:hAnsiTheme="majorHAnsi" w:cs="Times New Roman"/>
          <w:sz w:val="16"/>
          <w:szCs w:val="16"/>
          <w:lang w:eastAsia="en-GB"/>
        </w:rPr>
        <w:t>ains have been shifted so that t</w:t>
      </w:r>
      <w:r w:rsidR="00611AC4">
        <w:rPr>
          <w:rFonts w:asciiTheme="majorHAnsi" w:eastAsia="Times New Roman" w:hAnsiTheme="majorHAnsi" w:cs="Times New Roman"/>
          <w:sz w:val="16"/>
          <w:szCs w:val="16"/>
          <w:lang w:eastAsia="en-GB"/>
        </w:rPr>
        <w:t>ime=0 (s) corresponds to time of maximum of</w:t>
      </w:r>
      <w:r>
        <w:rPr>
          <w:rFonts w:asciiTheme="majorHAnsi" w:eastAsia="Times New Roman" w:hAnsiTheme="majorHAnsi" w:cs="Times New Roman"/>
          <w:sz w:val="16"/>
          <w:szCs w:val="16"/>
          <w:lang w:eastAsia="en-GB"/>
        </w:rPr>
        <w:t xml:space="preserve"> </w:t>
      </w:r>
      <w:r w:rsidR="00E50A64">
        <w:rPr>
          <w:rFonts w:asciiTheme="majorHAnsi" w:eastAsia="Times New Roman" w:hAnsiTheme="majorHAnsi" w:cs="Times New Roman"/>
          <w:sz w:val="16"/>
          <w:szCs w:val="16"/>
          <w:lang w:eastAsia="en-GB"/>
        </w:rPr>
        <w:t xml:space="preserve">respective fluorescent intensity. </w:t>
      </w:r>
    </w:p>
    <w:p w14:paraId="3EF52C29" w14:textId="7029BD46" w:rsidR="0067021F" w:rsidRPr="00B84699" w:rsidRDefault="0067021F" w:rsidP="006437D3">
      <w:pPr>
        <w:widowControl w:val="0"/>
        <w:autoSpaceDE w:val="0"/>
        <w:autoSpaceDN w:val="0"/>
        <w:adjustRightInd w:val="0"/>
        <w:rPr>
          <w:rFonts w:asciiTheme="majorHAnsi" w:hAnsiTheme="majorHAnsi" w:cs="Times"/>
          <w:color w:val="FF0000"/>
        </w:rPr>
      </w:pPr>
    </w:p>
    <w:p w14:paraId="35049AEE" w14:textId="77777777" w:rsidR="00DD2775" w:rsidRDefault="00DD2775" w:rsidP="00DD2775">
      <w:pPr>
        <w:widowControl w:val="0"/>
        <w:autoSpaceDE w:val="0"/>
        <w:autoSpaceDN w:val="0"/>
        <w:adjustRightInd w:val="0"/>
        <w:jc w:val="center"/>
        <w:rPr>
          <w:rFonts w:asciiTheme="majorHAnsi" w:hAnsiTheme="majorHAnsi" w:cs="Times"/>
          <w:color w:val="000000"/>
        </w:rPr>
      </w:pPr>
    </w:p>
    <w:p w14:paraId="10188B6F" w14:textId="0D98D277" w:rsidR="00DC1850" w:rsidRDefault="007F101B" w:rsidP="00BE77C0">
      <w:pPr>
        <w:widowControl w:val="0"/>
        <w:autoSpaceDE w:val="0"/>
        <w:autoSpaceDN w:val="0"/>
        <w:adjustRightInd w:val="0"/>
        <w:spacing w:after="240"/>
        <w:rPr>
          <w:rFonts w:asciiTheme="majorHAnsi" w:eastAsia="Times New Roman" w:hAnsiTheme="majorHAnsi" w:cs="Times New Roman"/>
          <w:lang w:eastAsia="en-GB"/>
        </w:rPr>
      </w:pPr>
      <w:r>
        <w:rPr>
          <w:rFonts w:asciiTheme="majorHAnsi" w:hAnsiTheme="majorHAnsi" w:cs="Times"/>
          <w:color w:val="000000"/>
        </w:rPr>
        <w:t xml:space="preserve">I then quantified the number of Rvs167 molecules recruited to endocytic patches in </w:t>
      </w:r>
      <w:r w:rsidR="00AF21C6">
        <w:rPr>
          <w:rFonts w:asciiTheme="majorHAnsi" w:hAnsiTheme="majorHAnsi" w:cs="Times"/>
          <w:i/>
          <w:iCs/>
          <w:color w:val="000000"/>
        </w:rPr>
        <w:t>inp51</w:t>
      </w:r>
      <w:proofErr w:type="gramStart"/>
      <w:r w:rsidR="00AF21C6">
        <w:rPr>
          <w:rFonts w:asciiTheme="majorHAnsi" w:hAnsiTheme="majorHAnsi" w:cs="Times"/>
          <w:i/>
          <w:iCs/>
          <w:color w:val="000000"/>
        </w:rPr>
        <w:t>Δ</w:t>
      </w:r>
      <w:r>
        <w:rPr>
          <w:rFonts w:asciiTheme="majorHAnsi" w:hAnsiTheme="majorHAnsi" w:cs="Times"/>
          <w:color w:val="000000"/>
        </w:rPr>
        <w:t xml:space="preserve"> ,</w:t>
      </w:r>
      <w:proofErr w:type="gramEnd"/>
      <w:r>
        <w:rPr>
          <w:rFonts w:asciiTheme="majorHAnsi" w:hAnsiTheme="majorHAnsi" w:cs="Times"/>
          <w:color w:val="000000"/>
        </w:rPr>
        <w:t xml:space="preserve"> </w:t>
      </w:r>
      <w:r>
        <w:rPr>
          <w:rFonts w:asciiTheme="majorHAnsi" w:hAnsiTheme="majorHAnsi" w:cs="Times"/>
          <w:i/>
          <w:iCs/>
          <w:color w:val="000000"/>
        </w:rPr>
        <w:t>inp52</w:t>
      </w:r>
      <w:r w:rsidRPr="00E70993">
        <w:rPr>
          <w:rFonts w:asciiTheme="majorHAnsi" w:hAnsiTheme="majorHAnsi" w:cs="Symbol"/>
          <w:color w:val="000000"/>
        </w:rPr>
        <w:t>Δ</w:t>
      </w:r>
      <w:r>
        <w:rPr>
          <w:rFonts w:asciiTheme="majorHAnsi" w:hAnsiTheme="majorHAnsi" w:cs="Symbol"/>
          <w:color w:val="000000"/>
        </w:rPr>
        <w:t xml:space="preserve">, and </w:t>
      </w:r>
      <w:r w:rsidR="00AF21C6">
        <w:rPr>
          <w:rFonts w:asciiTheme="majorHAnsi" w:hAnsiTheme="majorHAnsi" w:cs="Times"/>
          <w:i/>
          <w:iCs/>
          <w:color w:val="000000"/>
        </w:rPr>
        <w:t>inp51Δ</w:t>
      </w:r>
      <w:r w:rsidRPr="007F101B">
        <w:rPr>
          <w:rFonts w:asciiTheme="majorHAnsi" w:hAnsiTheme="majorHAnsi" w:cs="Times"/>
          <w:i/>
          <w:iCs/>
          <w:color w:val="000000"/>
        </w:rPr>
        <w:t xml:space="preserve"> </w:t>
      </w:r>
      <w:r>
        <w:rPr>
          <w:rFonts w:asciiTheme="majorHAnsi" w:hAnsiTheme="majorHAnsi" w:cs="Times"/>
          <w:i/>
          <w:iCs/>
          <w:color w:val="000000"/>
        </w:rPr>
        <w:t>inp52</w:t>
      </w:r>
      <w:r w:rsidRPr="00E70993">
        <w:rPr>
          <w:rFonts w:asciiTheme="majorHAnsi" w:hAnsiTheme="majorHAnsi" w:cs="Symbol"/>
          <w:color w:val="000000"/>
        </w:rPr>
        <w:t>Δ</w:t>
      </w:r>
      <w:r>
        <w:rPr>
          <w:rFonts w:asciiTheme="majorHAnsi" w:hAnsiTheme="majorHAnsi" w:cs="Symbol"/>
          <w:color w:val="000000"/>
        </w:rPr>
        <w:t xml:space="preserve"> cells. </w:t>
      </w:r>
      <w:r>
        <w:rPr>
          <w:rFonts w:asciiTheme="majorHAnsi" w:hAnsiTheme="majorHAnsi" w:cs="Times"/>
          <w:color w:val="000000"/>
        </w:rPr>
        <w:t xml:space="preserve"> WT l</w:t>
      </w:r>
      <w:r w:rsidR="00752798">
        <w:rPr>
          <w:rFonts w:asciiTheme="majorHAnsi" w:hAnsiTheme="majorHAnsi" w:cs="Times"/>
          <w:color w:val="000000"/>
        </w:rPr>
        <w:t xml:space="preserve">evels of </w:t>
      </w:r>
      <w:r w:rsidR="00F048DF">
        <w:rPr>
          <w:rFonts w:asciiTheme="majorHAnsi" w:eastAsia="Times New Roman" w:hAnsiTheme="majorHAnsi" w:cs="Times New Roman"/>
          <w:lang w:eastAsia="en-GB"/>
        </w:rPr>
        <w:t xml:space="preserve">Rvs167 are recruited in both </w:t>
      </w:r>
      <w:r w:rsidR="00AF21C6">
        <w:rPr>
          <w:rFonts w:asciiTheme="majorHAnsi" w:hAnsiTheme="majorHAnsi" w:cs="Times"/>
          <w:i/>
          <w:iCs/>
          <w:color w:val="000000"/>
        </w:rPr>
        <w:t>inp51Δ</w:t>
      </w:r>
      <w:r w:rsidR="00AE526B">
        <w:rPr>
          <w:rFonts w:asciiTheme="majorHAnsi" w:eastAsia="Times New Roman" w:hAnsiTheme="majorHAnsi" w:cs="Times New Roman"/>
          <w:lang w:eastAsia="en-GB"/>
        </w:rPr>
        <w:t xml:space="preserve"> </w:t>
      </w:r>
      <w:r w:rsidR="00F048DF">
        <w:rPr>
          <w:rFonts w:asciiTheme="majorHAnsi" w:eastAsia="Times New Roman" w:hAnsiTheme="majorHAnsi" w:cs="Times New Roman"/>
          <w:lang w:eastAsia="en-GB"/>
        </w:rPr>
        <w:t xml:space="preserve">and </w:t>
      </w:r>
      <w:r w:rsidR="00AE526B">
        <w:rPr>
          <w:rFonts w:asciiTheme="majorHAnsi" w:hAnsiTheme="majorHAnsi" w:cs="Times"/>
          <w:i/>
          <w:iCs/>
          <w:color w:val="000000"/>
        </w:rPr>
        <w:t>inp52</w:t>
      </w:r>
      <w:r w:rsidR="00AE526B" w:rsidRPr="00E70993">
        <w:rPr>
          <w:rFonts w:asciiTheme="majorHAnsi" w:hAnsiTheme="majorHAnsi" w:cs="Symbol"/>
          <w:color w:val="000000"/>
        </w:rPr>
        <w:t>Δ</w:t>
      </w:r>
      <w:r w:rsidR="00AE526B">
        <w:rPr>
          <w:rFonts w:asciiTheme="majorHAnsi" w:eastAsia="Times New Roman" w:hAnsiTheme="majorHAnsi" w:cs="Times New Roman"/>
          <w:lang w:eastAsia="en-GB"/>
        </w:rPr>
        <w:t xml:space="preserve"> </w:t>
      </w:r>
      <w:r w:rsidR="00F048DF">
        <w:rPr>
          <w:rFonts w:asciiTheme="majorHAnsi" w:eastAsia="Times New Roman" w:hAnsiTheme="majorHAnsi" w:cs="Times New Roman"/>
          <w:lang w:eastAsia="en-GB"/>
        </w:rPr>
        <w:t xml:space="preserve">cases. In </w:t>
      </w:r>
      <w:r w:rsidR="00AF21C6">
        <w:rPr>
          <w:rFonts w:asciiTheme="majorHAnsi" w:hAnsiTheme="majorHAnsi" w:cs="Times"/>
          <w:i/>
          <w:iCs/>
          <w:color w:val="000000"/>
        </w:rPr>
        <w:t>inp51Δ</w:t>
      </w:r>
      <w:r w:rsidR="00AE526B" w:rsidRPr="00AE526B">
        <w:rPr>
          <w:rFonts w:asciiTheme="majorHAnsi" w:hAnsiTheme="majorHAnsi" w:cs="Times"/>
          <w:i/>
          <w:iCs/>
          <w:color w:val="000000"/>
        </w:rPr>
        <w:t xml:space="preserve"> </w:t>
      </w:r>
      <w:r w:rsidR="00AE526B">
        <w:rPr>
          <w:rFonts w:asciiTheme="majorHAnsi" w:hAnsiTheme="majorHAnsi" w:cs="Times"/>
          <w:i/>
          <w:iCs/>
          <w:color w:val="000000"/>
        </w:rPr>
        <w:t>inp52</w:t>
      </w:r>
      <w:r w:rsidR="00AE526B" w:rsidRPr="00E70993">
        <w:rPr>
          <w:rFonts w:asciiTheme="majorHAnsi" w:hAnsiTheme="majorHAnsi" w:cs="Symbol"/>
          <w:color w:val="000000"/>
        </w:rPr>
        <w:t>Δ</w:t>
      </w:r>
      <w:r w:rsidR="00AE526B">
        <w:rPr>
          <w:rFonts w:asciiTheme="majorHAnsi" w:eastAsia="Times New Roman" w:hAnsiTheme="majorHAnsi" w:cs="Times New Roman"/>
          <w:lang w:eastAsia="en-GB"/>
        </w:rPr>
        <w:t xml:space="preserve"> </w:t>
      </w:r>
      <w:r w:rsidR="00F048DF">
        <w:rPr>
          <w:rFonts w:asciiTheme="majorHAnsi" w:eastAsia="Times New Roman" w:hAnsiTheme="majorHAnsi" w:cs="Times New Roman"/>
          <w:lang w:eastAsia="en-GB"/>
        </w:rPr>
        <w:t xml:space="preserve">however, nearly three times as much </w:t>
      </w:r>
      <w:proofErr w:type="spellStart"/>
      <w:r w:rsidR="00F048DF">
        <w:rPr>
          <w:rFonts w:asciiTheme="majorHAnsi" w:eastAsia="Times New Roman" w:hAnsiTheme="majorHAnsi" w:cs="Times New Roman"/>
          <w:lang w:eastAsia="en-GB"/>
        </w:rPr>
        <w:t>Rvs</w:t>
      </w:r>
      <w:proofErr w:type="spellEnd"/>
      <w:r w:rsidR="00F048DF">
        <w:rPr>
          <w:rFonts w:asciiTheme="majorHAnsi" w:eastAsia="Times New Roman" w:hAnsiTheme="majorHAnsi" w:cs="Times New Roman"/>
          <w:lang w:eastAsia="en-GB"/>
        </w:rPr>
        <w:t xml:space="preserve"> is recruited to sites. </w:t>
      </w:r>
      <w:r w:rsidR="00BE77C0">
        <w:rPr>
          <w:rFonts w:asciiTheme="majorHAnsi" w:eastAsia="Times New Roman" w:hAnsiTheme="majorHAnsi" w:cs="Times New Roman"/>
          <w:lang w:eastAsia="en-GB"/>
        </w:rPr>
        <w:t xml:space="preserve">Some </w:t>
      </w:r>
      <w:r w:rsidR="000F341D">
        <w:rPr>
          <w:rFonts w:asciiTheme="majorHAnsi" w:eastAsia="Times New Roman" w:hAnsiTheme="majorHAnsi" w:cs="Times New Roman"/>
          <w:lang w:eastAsia="en-GB"/>
        </w:rPr>
        <w:t>Rvs167-GFP patches in t</w:t>
      </w:r>
      <w:r w:rsidR="00F048DF">
        <w:rPr>
          <w:rFonts w:asciiTheme="majorHAnsi" w:eastAsia="Times New Roman" w:hAnsiTheme="majorHAnsi" w:cs="Times New Roman"/>
          <w:lang w:eastAsia="en-GB"/>
        </w:rPr>
        <w:t xml:space="preserve">hese </w:t>
      </w:r>
      <w:r w:rsidR="000F341D">
        <w:rPr>
          <w:rFonts w:asciiTheme="majorHAnsi" w:eastAsia="Times New Roman" w:hAnsiTheme="majorHAnsi" w:cs="Times New Roman"/>
          <w:lang w:eastAsia="en-GB"/>
        </w:rPr>
        <w:t>cells assemble and disassemble</w:t>
      </w:r>
      <w:r w:rsidR="00C2460A">
        <w:rPr>
          <w:rFonts w:asciiTheme="majorHAnsi" w:eastAsia="Times New Roman" w:hAnsiTheme="majorHAnsi" w:cs="Times New Roman"/>
          <w:lang w:eastAsia="en-GB"/>
        </w:rPr>
        <w:t xml:space="preserve">, </w:t>
      </w:r>
      <w:commentRangeStart w:id="184"/>
      <w:r w:rsidR="00C2460A">
        <w:rPr>
          <w:rFonts w:asciiTheme="majorHAnsi" w:eastAsia="Times New Roman" w:hAnsiTheme="majorHAnsi" w:cs="Times New Roman"/>
          <w:lang w:eastAsia="en-GB"/>
        </w:rPr>
        <w:t xml:space="preserve">although </w:t>
      </w:r>
      <w:r w:rsidR="00512E49">
        <w:rPr>
          <w:rFonts w:asciiTheme="majorHAnsi" w:eastAsia="Times New Roman" w:hAnsiTheme="majorHAnsi" w:cs="Times New Roman"/>
          <w:lang w:eastAsia="en-GB"/>
        </w:rPr>
        <w:t>majority do not</w:t>
      </w:r>
      <w:commentRangeEnd w:id="184"/>
      <w:r w:rsidR="00405C78">
        <w:rPr>
          <w:rStyle w:val="CommentReference"/>
        </w:rPr>
        <w:commentReference w:id="184"/>
      </w:r>
      <w:r w:rsidR="00512E49">
        <w:rPr>
          <w:rFonts w:asciiTheme="majorHAnsi" w:eastAsia="Times New Roman" w:hAnsiTheme="majorHAnsi" w:cs="Times New Roman"/>
          <w:lang w:eastAsia="en-GB"/>
        </w:rPr>
        <w:t>. M</w:t>
      </w:r>
      <w:r w:rsidR="00C2460A">
        <w:rPr>
          <w:rFonts w:asciiTheme="majorHAnsi" w:eastAsia="Times New Roman" w:hAnsiTheme="majorHAnsi" w:cs="Times New Roman"/>
          <w:lang w:eastAsia="en-GB"/>
        </w:rPr>
        <w:t xml:space="preserve">any large clusters </w:t>
      </w:r>
      <w:r w:rsidR="00512E49">
        <w:rPr>
          <w:rFonts w:asciiTheme="majorHAnsi" w:eastAsia="Times New Roman" w:hAnsiTheme="majorHAnsi" w:cs="Times New Roman"/>
          <w:lang w:eastAsia="en-GB"/>
        </w:rPr>
        <w:t xml:space="preserve">of Rvs167 </w:t>
      </w:r>
      <w:r w:rsidR="00C2460A">
        <w:rPr>
          <w:rFonts w:asciiTheme="majorHAnsi" w:eastAsia="Times New Roman" w:hAnsiTheme="majorHAnsi" w:cs="Times New Roman"/>
          <w:lang w:eastAsia="en-GB"/>
        </w:rPr>
        <w:t xml:space="preserve">are </w:t>
      </w:r>
      <w:r w:rsidR="005D2FD2">
        <w:rPr>
          <w:rFonts w:asciiTheme="majorHAnsi" w:eastAsia="Times New Roman" w:hAnsiTheme="majorHAnsi" w:cs="Times New Roman"/>
          <w:lang w:eastAsia="en-GB"/>
        </w:rPr>
        <w:t>present on the plasma membrane</w:t>
      </w:r>
      <w:r w:rsidR="00C2460A">
        <w:rPr>
          <w:rFonts w:asciiTheme="majorHAnsi" w:eastAsia="Times New Roman" w:hAnsiTheme="majorHAnsi" w:cs="Times New Roman"/>
          <w:lang w:eastAsia="en-GB"/>
        </w:rPr>
        <w:t>, and the regular inward jump</w:t>
      </w:r>
      <w:r w:rsidR="00434109">
        <w:rPr>
          <w:rFonts w:asciiTheme="majorHAnsi" w:eastAsia="Times New Roman" w:hAnsiTheme="majorHAnsi" w:cs="Times New Roman"/>
          <w:lang w:eastAsia="en-GB"/>
        </w:rPr>
        <w:t xml:space="preserve"> </w:t>
      </w:r>
      <w:ins w:id="185" w:author="Marko" w:date="2018-08-14T19:28:00Z">
        <w:r w:rsidR="00450BE3">
          <w:rPr>
            <w:rFonts w:asciiTheme="majorHAnsi" w:eastAsia="Times New Roman" w:hAnsiTheme="majorHAnsi" w:cs="Times New Roman"/>
            <w:lang w:eastAsia="en-GB"/>
          </w:rPr>
          <w:t xml:space="preserve">observed </w:t>
        </w:r>
      </w:ins>
      <w:r w:rsidR="00434109">
        <w:rPr>
          <w:rFonts w:asciiTheme="majorHAnsi" w:eastAsia="Times New Roman" w:hAnsiTheme="majorHAnsi" w:cs="Times New Roman"/>
          <w:lang w:eastAsia="en-GB"/>
        </w:rPr>
        <w:t>in WT</w:t>
      </w:r>
      <w:ins w:id="186" w:author="Marko" w:date="2018-08-14T19:28:00Z">
        <w:r w:rsidR="00166953">
          <w:rPr>
            <w:rFonts w:asciiTheme="majorHAnsi" w:eastAsia="Times New Roman" w:hAnsiTheme="majorHAnsi" w:cs="Times New Roman"/>
            <w:lang w:eastAsia="en-GB"/>
          </w:rPr>
          <w:t xml:space="preserve"> cells</w:t>
        </w:r>
      </w:ins>
      <w:r w:rsidR="00C2460A">
        <w:rPr>
          <w:rFonts w:asciiTheme="majorHAnsi" w:eastAsia="Times New Roman" w:hAnsiTheme="majorHAnsi" w:cs="Times New Roman"/>
          <w:lang w:eastAsia="en-GB"/>
        </w:rPr>
        <w:t xml:space="preserve"> is not seen</w:t>
      </w:r>
      <w:ins w:id="187" w:author="Marko" w:date="2018-08-14T19:28:00Z">
        <w:r w:rsidR="002454CE">
          <w:rPr>
            <w:rFonts w:asciiTheme="majorHAnsi" w:eastAsia="Times New Roman" w:hAnsiTheme="majorHAnsi" w:cs="Times New Roman"/>
            <w:lang w:eastAsia="en-GB"/>
          </w:rPr>
          <w:t xml:space="preserve"> in these mutants</w:t>
        </w:r>
      </w:ins>
      <w:r w:rsidR="00C2460A">
        <w:rPr>
          <w:rFonts w:asciiTheme="majorHAnsi" w:eastAsia="Times New Roman" w:hAnsiTheme="majorHAnsi" w:cs="Times New Roman"/>
          <w:lang w:eastAsia="en-GB"/>
        </w:rPr>
        <w:t>.</w:t>
      </w:r>
      <w:r w:rsidR="000F341D">
        <w:rPr>
          <w:rFonts w:asciiTheme="majorHAnsi" w:eastAsia="Times New Roman" w:hAnsiTheme="majorHAnsi" w:cs="Times New Roman"/>
          <w:lang w:eastAsia="en-GB"/>
        </w:rPr>
        <w:t xml:space="preserve"> </w:t>
      </w:r>
      <w:r w:rsidR="00094953">
        <w:rPr>
          <w:rFonts w:asciiTheme="majorHAnsi" w:eastAsia="Times New Roman" w:hAnsiTheme="majorHAnsi" w:cs="Times New Roman"/>
          <w:lang w:eastAsia="en-GB"/>
        </w:rPr>
        <w:t xml:space="preserve">Some </w:t>
      </w:r>
      <w:del w:id="188" w:author="Marko" w:date="2018-08-14T19:31:00Z">
        <w:r w:rsidR="00094953" w:rsidDel="008A2716">
          <w:rPr>
            <w:rFonts w:asciiTheme="majorHAnsi" w:eastAsia="Times New Roman" w:hAnsiTheme="majorHAnsi" w:cs="Times New Roman"/>
            <w:lang w:eastAsia="en-GB"/>
          </w:rPr>
          <w:delText>c</w:delText>
        </w:r>
        <w:r w:rsidR="00C2460A" w:rsidDel="008A2716">
          <w:rPr>
            <w:rFonts w:asciiTheme="majorHAnsi" w:eastAsia="Times New Roman" w:hAnsiTheme="majorHAnsi" w:cs="Times New Roman"/>
            <w:lang w:eastAsia="en-GB"/>
          </w:rPr>
          <w:delText xml:space="preserve">ytoplasmic </w:delText>
        </w:r>
      </w:del>
      <w:ins w:id="189" w:author="Marko" w:date="2018-08-14T19:31:00Z">
        <w:r w:rsidR="008A2716">
          <w:rPr>
            <w:rFonts w:asciiTheme="majorHAnsi" w:eastAsia="Times New Roman" w:hAnsiTheme="majorHAnsi" w:cs="Times New Roman"/>
            <w:lang w:eastAsia="en-GB"/>
          </w:rPr>
          <w:t xml:space="preserve">Rvs167 </w:t>
        </w:r>
      </w:ins>
      <w:r w:rsidR="00C2460A">
        <w:rPr>
          <w:rFonts w:asciiTheme="majorHAnsi" w:eastAsia="Times New Roman" w:hAnsiTheme="majorHAnsi" w:cs="Times New Roman"/>
          <w:lang w:eastAsia="en-GB"/>
        </w:rPr>
        <w:t>patches are also seen</w:t>
      </w:r>
      <w:ins w:id="190" w:author="Marko" w:date="2018-08-14T19:32:00Z">
        <w:r w:rsidR="006F006F">
          <w:rPr>
            <w:rFonts w:asciiTheme="majorHAnsi" w:eastAsia="Times New Roman" w:hAnsiTheme="majorHAnsi" w:cs="Times New Roman"/>
            <w:lang w:eastAsia="en-GB"/>
          </w:rPr>
          <w:t xml:space="preserve"> inside the cell</w:t>
        </w:r>
      </w:ins>
      <w:ins w:id="191" w:author="Marko" w:date="2018-08-14T19:31:00Z">
        <w:r w:rsidR="008A2716">
          <w:rPr>
            <w:rFonts w:asciiTheme="majorHAnsi" w:eastAsia="Times New Roman" w:hAnsiTheme="majorHAnsi" w:cs="Times New Roman"/>
            <w:lang w:eastAsia="en-GB"/>
          </w:rPr>
          <w:t xml:space="preserve"> </w:t>
        </w:r>
      </w:ins>
      <w:ins w:id="192" w:author="Marko" w:date="2018-08-14T19:32:00Z">
        <w:r w:rsidR="006F006F">
          <w:rPr>
            <w:rFonts w:asciiTheme="majorHAnsi" w:eastAsia="Times New Roman" w:hAnsiTheme="majorHAnsi" w:cs="Times New Roman"/>
            <w:lang w:eastAsia="en-GB"/>
          </w:rPr>
          <w:t xml:space="preserve">far </w:t>
        </w:r>
      </w:ins>
      <w:ins w:id="193" w:author="Marko" w:date="2018-08-14T19:31:00Z">
        <w:r w:rsidR="008A2716">
          <w:rPr>
            <w:rFonts w:asciiTheme="majorHAnsi" w:eastAsia="Times New Roman" w:hAnsiTheme="majorHAnsi" w:cs="Times New Roman"/>
            <w:lang w:eastAsia="en-GB"/>
          </w:rPr>
          <w:t>from the plasma membrane</w:t>
        </w:r>
      </w:ins>
      <w:r w:rsidR="00D80949">
        <w:rPr>
          <w:rFonts w:asciiTheme="majorHAnsi" w:eastAsia="Times New Roman" w:hAnsiTheme="majorHAnsi" w:cs="Times New Roman"/>
          <w:lang w:eastAsia="en-GB"/>
        </w:rPr>
        <w:t>, consistent with observations</w:t>
      </w:r>
      <w:r w:rsidR="005D2FD2">
        <w:rPr>
          <w:rFonts w:asciiTheme="majorHAnsi" w:eastAsia="Times New Roman" w:hAnsiTheme="majorHAnsi" w:cs="Times New Roman"/>
          <w:lang w:eastAsia="en-GB"/>
        </w:rPr>
        <w:t xml:space="preserve"> of Sla1 patches </w:t>
      </w:r>
      <w:ins w:id="194" w:author="Marko" w:date="2018-08-14T19:29:00Z">
        <w:r w:rsidR="00E07497">
          <w:rPr>
            <w:rFonts w:asciiTheme="majorHAnsi" w:eastAsia="Times New Roman" w:hAnsiTheme="majorHAnsi" w:cs="Times New Roman"/>
            <w:lang w:eastAsia="en-GB"/>
          </w:rPr>
          <w:t xml:space="preserve">deep </w:t>
        </w:r>
      </w:ins>
      <w:r w:rsidR="005D2FD2">
        <w:rPr>
          <w:rFonts w:asciiTheme="majorHAnsi" w:eastAsia="Times New Roman" w:hAnsiTheme="majorHAnsi" w:cs="Times New Roman"/>
          <w:lang w:eastAsia="en-GB"/>
        </w:rPr>
        <w:t>within the cytoplasm</w:t>
      </w:r>
      <w:r w:rsidR="00434109">
        <w:rPr>
          <w:rFonts w:asciiTheme="majorHAnsi" w:eastAsia="Times New Roman" w:hAnsiTheme="majorHAnsi" w:cs="Times New Roman"/>
          <w:lang w:eastAsia="en-GB"/>
        </w:rPr>
        <w:fldChar w:fldCharType="begin" w:fldLock="1"/>
      </w:r>
      <w:r w:rsidR="00DD2108">
        <w:rPr>
          <w:rFonts w:asciiTheme="majorHAnsi" w:eastAsia="Times New Roman" w:hAnsiTheme="majorHAnsi" w:cs="Times New Roman"/>
          <w:lang w:eastAsia="en-GB"/>
        </w:rPr>
        <w:instrText>ADDIN CSL_CITATION {"citationItems":[{"id":"ITEM-1","itemData":{"DOI":"10.1083/jcb.200611011","ISSN":"0021-9525","abstract":"The lipid phosphatidylinositol-4,5-bisphosphate (PtdIns[4,5]P(2)) appears to play an important role in endocytosis. However, the timing of its formation and turnover, and its specific functions at different stages during endocytic internalization, have not been established. In this study, Sla2 ANTH-GFP and Sjl2-3GFP were expressed as functional fusion proteins at endogenous levels to quantitatively explore PtdIns(4,5)P(2) dynamics during endocytosis in yeast. Our results indicate that PtdIns(4,5)P(2) levels increase and decline in conjunction with coat and actin assembly and disassembly, respectively. Live-cell image analysis of endocytic protein dynamics in an sjl1Delta sjl2Delta mutant, which has elevated PtdIns(4,5)P(2) levels, revealed that the endocytic machinery is still able to assemble and disassemble dynamically, albeit nonproductively. The defects in the dynamic behavior of the various endocytic proteins in this double mutant suggest that PtdIns(4,5)P(2) turnover is required for multiple stages during endocytic vesicle formation. Furthermore, our results indicate that PtdIns(4,5)P(2) turnover may act in coordination with the Ark1/Prk1 protein kinases in stimulating disassembly of the endocytic machinery.","author":[{"dropping-particle":"","family":"Sun","given":"Yidi","non-dropping-particle":"","parse-names":false,"suffix":""},{"dropping-particle":"","family":"Carroll","given":"Susheela","non-dropping-particle":"","parse-names":false,"suffix":""},{"dropping-particle":"","family":"Kaksonen","given":"Marko","non-dropping-particle":"","parse-names":false,"suffix":""},{"dropping-particle":"","family":"Toshima","given":"Junko Y","non-dropping-particle":"","parse-names":false,"suffix":""},{"dropping-particle":"","family":"Drubin","given":"David G","non-dropping-particle":"","parse-names":false,"suffix":""}],"container-title":"The Journal of cell biology","id":"ITEM-1","issue":"2","issued":{"date-parts":[["2007","4"]]},"language":"eng","page":"355-367","title":"PtdIns(4,5)P2 turnover is required for multiple stages during clathrin- and actin-dependent endocytic internalization","type":"article-journal","volume":"177"},"uris":["http://www.mendeley.com/documents/?uuid=4df84739-fba2-4651-9627-7510437e3543"]}],"mendeley":{"formattedCitation":"&lt;sup&gt;32&lt;/sup&gt;","plainTextFormattedCitation":"32","previouslyFormattedCitation":"&lt;sup&gt;32&lt;/sup&gt;"},"properties":{"noteIndex":0},"schema":"https://github.com/citation-style-language/schema/raw/master/csl-citation.json"}</w:instrText>
      </w:r>
      <w:r w:rsidR="00434109">
        <w:rPr>
          <w:rFonts w:asciiTheme="majorHAnsi" w:eastAsia="Times New Roman" w:hAnsiTheme="majorHAnsi" w:cs="Times New Roman"/>
          <w:lang w:eastAsia="en-GB"/>
        </w:rPr>
        <w:fldChar w:fldCharType="separate"/>
      </w:r>
      <w:r w:rsidR="00357C98" w:rsidRPr="00357C98">
        <w:rPr>
          <w:rFonts w:asciiTheme="majorHAnsi" w:eastAsia="Times New Roman" w:hAnsiTheme="majorHAnsi" w:cs="Times New Roman"/>
          <w:noProof/>
          <w:vertAlign w:val="superscript"/>
          <w:lang w:eastAsia="en-GB"/>
        </w:rPr>
        <w:t>32</w:t>
      </w:r>
      <w:r w:rsidR="00434109">
        <w:rPr>
          <w:rFonts w:asciiTheme="majorHAnsi" w:eastAsia="Times New Roman" w:hAnsiTheme="majorHAnsi" w:cs="Times New Roman"/>
          <w:lang w:eastAsia="en-GB"/>
        </w:rPr>
        <w:fldChar w:fldCharType="end"/>
      </w:r>
      <w:r w:rsidR="009D0608">
        <w:rPr>
          <w:rFonts w:asciiTheme="majorHAnsi" w:eastAsia="Times New Roman" w:hAnsiTheme="majorHAnsi" w:cs="Times New Roman"/>
          <w:lang w:eastAsia="en-GB"/>
        </w:rPr>
        <w:t xml:space="preserve"> by other labs</w:t>
      </w:r>
      <w:ins w:id="195" w:author="Marko" w:date="2018-08-14T19:33:00Z">
        <w:r w:rsidR="00E335C1">
          <w:rPr>
            <w:rFonts w:asciiTheme="majorHAnsi" w:eastAsia="Times New Roman" w:hAnsiTheme="majorHAnsi" w:cs="Times New Roman"/>
            <w:lang w:eastAsia="en-GB"/>
          </w:rPr>
          <w:t xml:space="preserve"> in these mutants</w:t>
        </w:r>
      </w:ins>
      <w:r w:rsidR="005D2FD2">
        <w:rPr>
          <w:rFonts w:asciiTheme="majorHAnsi" w:eastAsia="Times New Roman" w:hAnsiTheme="majorHAnsi" w:cs="Times New Roman"/>
          <w:lang w:eastAsia="en-GB"/>
        </w:rPr>
        <w:t>. T</w:t>
      </w:r>
      <w:r w:rsidR="002B0157">
        <w:rPr>
          <w:rFonts w:asciiTheme="majorHAnsi" w:eastAsia="Times New Roman" w:hAnsiTheme="majorHAnsi" w:cs="Times New Roman"/>
          <w:lang w:eastAsia="en-GB"/>
        </w:rPr>
        <w:t>hese patches likely mark a</w:t>
      </w:r>
      <w:r w:rsidR="00D80949">
        <w:rPr>
          <w:rFonts w:asciiTheme="majorHAnsi" w:eastAsia="Times New Roman" w:hAnsiTheme="majorHAnsi" w:cs="Times New Roman"/>
          <w:lang w:eastAsia="en-GB"/>
        </w:rPr>
        <w:t xml:space="preserve">berrant membrane invaginations continuous with the plasma membrane that are able to assemble and disassemble endocytic patches. </w:t>
      </w:r>
      <w:r w:rsidR="009D0608">
        <w:rPr>
          <w:rFonts w:asciiTheme="majorHAnsi" w:eastAsia="Times New Roman" w:hAnsiTheme="majorHAnsi" w:cs="Times New Roman"/>
          <w:lang w:eastAsia="en-GB"/>
        </w:rPr>
        <w:t xml:space="preserve">Many </w:t>
      </w:r>
      <w:r w:rsidR="002B0157">
        <w:rPr>
          <w:rFonts w:asciiTheme="majorHAnsi" w:eastAsia="Times New Roman" w:hAnsiTheme="majorHAnsi" w:cs="Times New Roman"/>
          <w:lang w:eastAsia="en-GB"/>
        </w:rPr>
        <w:t xml:space="preserve">Sla1 patches are motile in </w:t>
      </w:r>
      <w:r w:rsidR="00AF21C6">
        <w:rPr>
          <w:rFonts w:asciiTheme="majorHAnsi" w:hAnsiTheme="majorHAnsi" w:cs="Times"/>
          <w:i/>
          <w:iCs/>
          <w:color w:val="000000"/>
        </w:rPr>
        <w:t>inp51Δ</w:t>
      </w:r>
      <w:r w:rsidR="00B019AF" w:rsidRPr="007F101B">
        <w:rPr>
          <w:rFonts w:asciiTheme="majorHAnsi" w:hAnsiTheme="majorHAnsi" w:cs="Times"/>
          <w:i/>
          <w:iCs/>
          <w:color w:val="000000"/>
        </w:rPr>
        <w:t xml:space="preserve"> </w:t>
      </w:r>
      <w:r w:rsidR="00B019AF">
        <w:rPr>
          <w:rFonts w:asciiTheme="majorHAnsi" w:hAnsiTheme="majorHAnsi" w:cs="Times"/>
          <w:i/>
          <w:iCs/>
          <w:color w:val="000000"/>
        </w:rPr>
        <w:t>inp52</w:t>
      </w:r>
      <w:r w:rsidR="00B019AF" w:rsidRPr="00E70993">
        <w:rPr>
          <w:rFonts w:asciiTheme="majorHAnsi" w:hAnsiTheme="majorHAnsi" w:cs="Symbol"/>
          <w:color w:val="000000"/>
        </w:rPr>
        <w:t>Δ</w:t>
      </w:r>
      <w:r w:rsidR="002B0157">
        <w:rPr>
          <w:rFonts w:asciiTheme="majorHAnsi" w:eastAsia="Times New Roman" w:hAnsiTheme="majorHAnsi" w:cs="Times New Roman"/>
          <w:lang w:eastAsia="en-GB"/>
        </w:rPr>
        <w:t xml:space="preserve">, </w:t>
      </w:r>
      <w:r w:rsidR="00B019AF">
        <w:rPr>
          <w:rFonts w:asciiTheme="majorHAnsi" w:hAnsiTheme="majorHAnsi" w:cs="Times"/>
          <w:color w:val="000000"/>
        </w:rPr>
        <w:t xml:space="preserve">and uptake of extracellular membrane appears to proceed in spite of the morphological aberrations. </w:t>
      </w:r>
      <w:r w:rsidR="00B019AF">
        <w:rPr>
          <w:rFonts w:asciiTheme="majorHAnsi" w:eastAsia="Times New Roman" w:hAnsiTheme="majorHAnsi" w:cs="Times New Roman"/>
          <w:lang w:eastAsia="en-GB"/>
        </w:rPr>
        <w:t>This means</w:t>
      </w:r>
      <w:r w:rsidR="002B0157">
        <w:rPr>
          <w:rFonts w:asciiTheme="majorHAnsi" w:eastAsia="Times New Roman" w:hAnsiTheme="majorHAnsi" w:cs="Times New Roman"/>
          <w:lang w:eastAsia="en-GB"/>
        </w:rPr>
        <w:t xml:space="preserve"> that </w:t>
      </w:r>
      <w:ins w:id="196" w:author="Marko" w:date="2018-08-14T19:33:00Z">
        <w:r w:rsidR="00C36D04">
          <w:rPr>
            <w:rFonts w:asciiTheme="majorHAnsi" w:eastAsia="Times New Roman" w:hAnsiTheme="majorHAnsi" w:cs="Times New Roman"/>
            <w:lang w:eastAsia="en-GB"/>
          </w:rPr>
          <w:t xml:space="preserve">endocytic </w:t>
        </w:r>
      </w:ins>
      <w:r w:rsidR="002B0157">
        <w:rPr>
          <w:rFonts w:asciiTheme="majorHAnsi" w:eastAsia="Times New Roman" w:hAnsiTheme="majorHAnsi" w:cs="Times New Roman"/>
          <w:lang w:eastAsia="en-GB"/>
        </w:rPr>
        <w:t xml:space="preserve">membrane scission </w:t>
      </w:r>
      <w:del w:id="197" w:author="Marko" w:date="2018-08-14T19:33:00Z">
        <w:r w:rsidR="00D83766" w:rsidDel="008E5BF0">
          <w:rPr>
            <w:rFonts w:asciiTheme="majorHAnsi" w:eastAsia="Times New Roman" w:hAnsiTheme="majorHAnsi" w:cs="Times New Roman"/>
            <w:lang w:eastAsia="en-GB"/>
          </w:rPr>
          <w:delText>could</w:delText>
        </w:r>
        <w:r w:rsidR="007F7901" w:rsidDel="008E5BF0">
          <w:rPr>
            <w:rFonts w:asciiTheme="majorHAnsi" w:eastAsia="Times New Roman" w:hAnsiTheme="majorHAnsi" w:cs="Times New Roman"/>
            <w:lang w:eastAsia="en-GB"/>
          </w:rPr>
          <w:delText xml:space="preserve"> </w:delText>
        </w:r>
      </w:del>
      <w:ins w:id="198" w:author="Marko" w:date="2018-08-14T19:33:00Z">
        <w:r w:rsidR="008E5BF0">
          <w:rPr>
            <w:rFonts w:asciiTheme="majorHAnsi" w:eastAsia="Times New Roman" w:hAnsiTheme="majorHAnsi" w:cs="Times New Roman"/>
            <w:lang w:eastAsia="en-GB"/>
          </w:rPr>
          <w:t xml:space="preserve">can </w:t>
        </w:r>
      </w:ins>
      <w:r w:rsidR="007F7901">
        <w:rPr>
          <w:rFonts w:asciiTheme="majorHAnsi" w:eastAsia="Times New Roman" w:hAnsiTheme="majorHAnsi" w:cs="Times New Roman"/>
          <w:lang w:eastAsia="en-GB"/>
        </w:rPr>
        <w:t>occur</w:t>
      </w:r>
      <w:r w:rsidR="002B0157">
        <w:rPr>
          <w:rFonts w:asciiTheme="majorHAnsi" w:eastAsia="Times New Roman" w:hAnsiTheme="majorHAnsi" w:cs="Times New Roman"/>
          <w:lang w:eastAsia="en-GB"/>
        </w:rPr>
        <w:t xml:space="preserve"> in these cells</w:t>
      </w:r>
      <w:r w:rsidR="00434109">
        <w:rPr>
          <w:rFonts w:asciiTheme="majorHAnsi" w:eastAsia="Times New Roman" w:hAnsiTheme="majorHAnsi" w:cs="Times New Roman"/>
          <w:lang w:eastAsia="en-GB"/>
        </w:rPr>
        <w:fldChar w:fldCharType="begin" w:fldLock="1"/>
      </w:r>
      <w:r w:rsidR="00DD2108">
        <w:rPr>
          <w:rFonts w:asciiTheme="majorHAnsi" w:eastAsia="Times New Roman" w:hAnsiTheme="majorHAnsi" w:cs="Times New Roman"/>
          <w:lang w:eastAsia="en-GB"/>
        </w:rPr>
        <w:instrText>ADDIN CSL_CITATION {"citationItems":[{"id":"ITEM-1","itemData":{"DOI":"10.1083/jcb.200611011","ISSN":"0021-9525","abstract":"The lipid phosphatidylinositol-4,5-bisphosphate (PtdIns[4,5]P(2)) appears to play an important role in endocytosis. However, the timing of its formation and turnover, and its specific functions at different stages during endocytic internalization, have not been established. In this study, Sla2 ANTH-GFP and Sjl2-3GFP were expressed as functional fusion proteins at endogenous levels to quantitatively explore PtdIns(4,5)P(2) dynamics during endocytosis in yeast. Our results indicate that PtdIns(4,5)P(2) levels increase and decline in conjunction with coat and actin assembly and disassembly, respectively. Live-cell image analysis of endocytic protein dynamics in an sjl1Delta sjl2Delta mutant, which has elevated PtdIns(4,5)P(2) levels, revealed that the endocytic machinery is still able to assemble and disassemble dynamically, albeit nonproductively. The defects in the dynamic behavior of the various endocytic proteins in this double mutant suggest that PtdIns(4,5)P(2) turnover is required for multiple stages during endocytic vesicle formation. Furthermore, our results indicate that PtdIns(4,5)P(2) turnover may act in coordination with the Ark1/Prk1 protein kinases in stimulating disassembly of the endocytic machinery.","author":[{"dropping-particle":"","family":"Sun","given":"Yidi","non-dropping-particle":"","parse-names":false,"suffix":""},{"dropping-particle":"","family":"Carroll","given":"Susheela","non-dropping-particle":"","parse-names":false,"suffix":""},{"dropping-particle":"","family":"Kaksonen","given":"Marko","non-dropping-particle":"","parse-names":false,"suffix":""},{"dropping-particle":"","family":"Toshima","given":"Junko Y","non-dropping-particle":"","parse-names":false,"suffix":""},{"dropping-particle":"","family":"Drubin","given":"David G","non-dropping-particle":"","parse-names":false,"suffix":""}],"container-title":"The Journal of cell biology","id":"ITEM-1","issue":"2","issued":{"date-parts":[["2007","4"]]},"language":"eng","page":"355-367","title":"PtdIns(4,5)P2 turnover is required for multiple stages during clathrin- and actin-dependent endocytic internalization","type":"article-journal","volume":"177"},"uris":["http://www.mendeley.com/documents/?uuid=4df84739-fba2-4651-9627-7510437e3543"]}],"mendeley":{"formattedCitation":"&lt;sup&gt;32&lt;/sup&gt;","plainTextFormattedCitation":"32","previouslyFormattedCitation":"&lt;sup&gt;32&lt;/sup&gt;"},"properties":{"noteIndex":0},"schema":"https://github.com/citation-style-language/schema/raw/master/csl-citation.json"}</w:instrText>
      </w:r>
      <w:r w:rsidR="00434109">
        <w:rPr>
          <w:rFonts w:asciiTheme="majorHAnsi" w:eastAsia="Times New Roman" w:hAnsiTheme="majorHAnsi" w:cs="Times New Roman"/>
          <w:lang w:eastAsia="en-GB"/>
        </w:rPr>
        <w:fldChar w:fldCharType="separate"/>
      </w:r>
      <w:r w:rsidR="00357C98" w:rsidRPr="00357C98">
        <w:rPr>
          <w:rFonts w:asciiTheme="majorHAnsi" w:eastAsia="Times New Roman" w:hAnsiTheme="majorHAnsi" w:cs="Times New Roman"/>
          <w:noProof/>
          <w:vertAlign w:val="superscript"/>
          <w:lang w:eastAsia="en-GB"/>
        </w:rPr>
        <w:t>32</w:t>
      </w:r>
      <w:r w:rsidR="00434109">
        <w:rPr>
          <w:rFonts w:asciiTheme="majorHAnsi" w:eastAsia="Times New Roman" w:hAnsiTheme="majorHAnsi" w:cs="Times New Roman"/>
          <w:lang w:eastAsia="en-GB"/>
        </w:rPr>
        <w:fldChar w:fldCharType="end"/>
      </w:r>
      <w:r w:rsidR="002B0157">
        <w:rPr>
          <w:rFonts w:asciiTheme="majorHAnsi" w:eastAsia="Times New Roman" w:hAnsiTheme="majorHAnsi" w:cs="Times New Roman"/>
          <w:lang w:eastAsia="en-GB"/>
        </w:rPr>
        <w:t xml:space="preserve">. </w:t>
      </w:r>
    </w:p>
    <w:p w14:paraId="6B5406C5" w14:textId="372DC46C" w:rsidR="00C26C54" w:rsidRPr="00C26C54" w:rsidRDefault="00C26C54" w:rsidP="00C26C54">
      <w:pPr>
        <w:widowControl w:val="0"/>
        <w:autoSpaceDE w:val="0"/>
        <w:autoSpaceDN w:val="0"/>
        <w:adjustRightInd w:val="0"/>
        <w:spacing w:after="240"/>
        <w:rPr>
          <w:rFonts w:asciiTheme="majorHAnsi" w:hAnsiTheme="majorHAnsi" w:cs="Symbol"/>
          <w:color w:val="000000"/>
        </w:rPr>
      </w:pPr>
      <w:r w:rsidRPr="00C26C54">
        <w:rPr>
          <w:rFonts w:asciiTheme="majorHAnsi" w:eastAsia="Times New Roman" w:hAnsiTheme="majorHAnsi" w:cs="Times New Roman"/>
          <w:lang w:eastAsia="en-GB"/>
        </w:rPr>
        <w:t xml:space="preserve">Analysis of the </w:t>
      </w:r>
      <w:r w:rsidR="00AF21C6">
        <w:rPr>
          <w:rFonts w:asciiTheme="majorHAnsi" w:hAnsiTheme="majorHAnsi" w:cs="Times"/>
          <w:i/>
          <w:iCs/>
          <w:color w:val="000000"/>
        </w:rPr>
        <w:t>inp51Δ</w:t>
      </w:r>
      <w:r w:rsidRPr="00C26C54">
        <w:rPr>
          <w:rFonts w:asciiTheme="majorHAnsi" w:hAnsiTheme="majorHAnsi" w:cs="Times"/>
          <w:i/>
          <w:iCs/>
          <w:color w:val="000000"/>
        </w:rPr>
        <w:t xml:space="preserve"> inp52</w:t>
      </w:r>
      <w:r w:rsidRPr="00C26C54">
        <w:rPr>
          <w:rFonts w:asciiTheme="majorHAnsi" w:hAnsiTheme="majorHAnsi" w:cs="Symbol"/>
          <w:color w:val="000000"/>
        </w:rPr>
        <w:t xml:space="preserve">Δ </w:t>
      </w:r>
      <w:r w:rsidRPr="00C26C54">
        <w:rPr>
          <w:rFonts w:asciiTheme="majorHAnsi" w:eastAsia="Times New Roman" w:hAnsiTheme="majorHAnsi" w:cs="Times New Roman"/>
          <w:lang w:eastAsia="en-GB"/>
        </w:rPr>
        <w:t xml:space="preserve">phenotype is compounded by the retention of endocytic proteins on vesicles. If </w:t>
      </w:r>
      <w:proofErr w:type="spellStart"/>
      <w:r w:rsidRPr="00C26C54">
        <w:rPr>
          <w:rFonts w:asciiTheme="majorHAnsi" w:eastAsia="Times New Roman" w:hAnsiTheme="majorHAnsi" w:cs="Times New Roman"/>
          <w:lang w:eastAsia="en-GB"/>
        </w:rPr>
        <w:t>Rvs</w:t>
      </w:r>
      <w:proofErr w:type="spellEnd"/>
      <w:r w:rsidRPr="00C26C54">
        <w:rPr>
          <w:rFonts w:asciiTheme="majorHAnsi" w:eastAsia="Times New Roman" w:hAnsiTheme="majorHAnsi" w:cs="Times New Roman"/>
          <w:lang w:eastAsia="en-GB"/>
        </w:rPr>
        <w:t xml:space="preserve">, coat, and other components are not recycled from vesicles because of </w:t>
      </w:r>
      <w:r w:rsidRPr="00C26C54">
        <w:rPr>
          <w:rFonts w:asciiTheme="majorHAnsi" w:hAnsiTheme="majorHAnsi" w:cs="Times"/>
          <w:i/>
          <w:iCs/>
          <w:color w:val="000000"/>
        </w:rPr>
        <w:t>inp52</w:t>
      </w:r>
      <w:r w:rsidRPr="00C26C54">
        <w:rPr>
          <w:rFonts w:asciiTheme="majorHAnsi" w:hAnsiTheme="majorHAnsi" w:cs="Symbol"/>
          <w:color w:val="000000"/>
        </w:rPr>
        <w:t>Δ</w:t>
      </w:r>
      <w:r w:rsidRPr="00C26C54">
        <w:rPr>
          <w:rFonts w:asciiTheme="majorHAnsi" w:eastAsia="Times New Roman" w:hAnsiTheme="majorHAnsi" w:cs="Times New Roman"/>
          <w:lang w:eastAsia="en-GB"/>
        </w:rPr>
        <w:t>, I am unable to distinguish between membrane tubes and vesicles that remain in the vicinity of newly forming membrane tubes. Further, this failure to recycle</w:t>
      </w:r>
      <w:ins w:id="199" w:author="Marko" w:date="2018-08-14T19:35:00Z">
        <w:r w:rsidR="006074F9">
          <w:rPr>
            <w:rFonts w:asciiTheme="majorHAnsi" w:eastAsia="Times New Roman" w:hAnsiTheme="majorHAnsi" w:cs="Times New Roman"/>
            <w:lang w:eastAsia="en-GB"/>
          </w:rPr>
          <w:t xml:space="preserve"> proteins</w:t>
        </w:r>
      </w:ins>
      <w:r w:rsidRPr="00C26C54">
        <w:rPr>
          <w:rFonts w:asciiTheme="majorHAnsi" w:eastAsia="Times New Roman" w:hAnsiTheme="majorHAnsi" w:cs="Times New Roman"/>
          <w:lang w:eastAsia="en-GB"/>
        </w:rPr>
        <w:t xml:space="preserve"> affects recruitment of protein to new endocytic sites and I cannot separate the effect </w:t>
      </w:r>
      <w:del w:id="200" w:author="Marko" w:date="2018-08-14T19:35:00Z">
        <w:r w:rsidRPr="00C26C54" w:rsidDel="001A7EAA">
          <w:rPr>
            <w:rFonts w:asciiTheme="majorHAnsi" w:eastAsia="Times New Roman" w:hAnsiTheme="majorHAnsi" w:cs="Times New Roman"/>
            <w:lang w:eastAsia="en-GB"/>
          </w:rPr>
          <w:delText xml:space="preserve">of </w:delText>
        </w:r>
      </w:del>
      <w:ins w:id="201" w:author="Marko" w:date="2018-08-14T19:35:00Z">
        <w:r w:rsidR="001A7EAA">
          <w:rPr>
            <w:rFonts w:asciiTheme="majorHAnsi" w:eastAsia="Times New Roman" w:hAnsiTheme="majorHAnsi" w:cs="Times New Roman"/>
            <w:lang w:eastAsia="en-GB"/>
          </w:rPr>
          <w:t>due to</w:t>
        </w:r>
        <w:r w:rsidR="001A7EAA" w:rsidRPr="00C26C54">
          <w:rPr>
            <w:rFonts w:asciiTheme="majorHAnsi" w:eastAsia="Times New Roman" w:hAnsiTheme="majorHAnsi" w:cs="Times New Roman"/>
            <w:lang w:eastAsia="en-GB"/>
          </w:rPr>
          <w:t xml:space="preserve"> </w:t>
        </w:r>
      </w:ins>
      <w:r w:rsidRPr="00C26C54">
        <w:rPr>
          <w:rFonts w:asciiTheme="majorHAnsi" w:eastAsia="Times New Roman" w:hAnsiTheme="majorHAnsi" w:cs="Times New Roman"/>
          <w:lang w:eastAsia="en-GB"/>
        </w:rPr>
        <w:t xml:space="preserve">failure to recruit protein from </w:t>
      </w:r>
      <w:ins w:id="202" w:author="Marko" w:date="2018-08-14T19:35:00Z">
        <w:r w:rsidR="001A7EAA">
          <w:rPr>
            <w:rFonts w:asciiTheme="majorHAnsi" w:eastAsia="Times New Roman" w:hAnsiTheme="majorHAnsi" w:cs="Times New Roman"/>
            <w:lang w:eastAsia="en-GB"/>
          </w:rPr>
          <w:t xml:space="preserve">a direct effect on </w:t>
        </w:r>
      </w:ins>
      <w:r w:rsidRPr="00C26C54">
        <w:rPr>
          <w:rFonts w:asciiTheme="majorHAnsi" w:eastAsia="Times New Roman" w:hAnsiTheme="majorHAnsi" w:cs="Times New Roman"/>
          <w:lang w:eastAsia="en-GB"/>
        </w:rPr>
        <w:t>scission</w:t>
      </w:r>
      <w:del w:id="203" w:author="Marko" w:date="2018-08-14T19:35:00Z">
        <w:r w:rsidRPr="00066144" w:rsidDel="001A7EAA">
          <w:rPr>
            <w:rFonts w:asciiTheme="majorHAnsi" w:eastAsia="Times New Roman" w:hAnsiTheme="majorHAnsi" w:cs="Times New Roman"/>
            <w:color w:val="4472C4" w:themeColor="accent1"/>
            <w:lang w:eastAsia="en-GB"/>
            <w:rPrChange w:id="204" w:author="Microsoft Office User" w:date="2018-08-15T13:50:00Z">
              <w:rPr>
                <w:rFonts w:asciiTheme="majorHAnsi" w:eastAsia="Times New Roman" w:hAnsiTheme="majorHAnsi" w:cs="Times New Roman"/>
                <w:lang w:eastAsia="en-GB"/>
              </w:rPr>
            </w:rPrChange>
          </w:rPr>
          <w:delText xml:space="preserve"> failure</w:delText>
        </w:r>
      </w:del>
      <w:r w:rsidRPr="00C26C54">
        <w:rPr>
          <w:rFonts w:asciiTheme="majorHAnsi" w:eastAsia="Times New Roman" w:hAnsiTheme="majorHAnsi" w:cs="Times New Roman"/>
          <w:lang w:eastAsia="en-GB"/>
        </w:rPr>
        <w:t xml:space="preserve">. That </w:t>
      </w:r>
      <w:r w:rsidR="00AF21C6">
        <w:rPr>
          <w:rFonts w:asciiTheme="majorHAnsi" w:hAnsiTheme="majorHAnsi" w:cs="Times"/>
          <w:i/>
          <w:iCs/>
          <w:color w:val="000000"/>
        </w:rPr>
        <w:t>inp51Δ</w:t>
      </w:r>
      <w:r w:rsidRPr="00C26C54">
        <w:rPr>
          <w:rFonts w:asciiTheme="majorHAnsi" w:hAnsiTheme="majorHAnsi" w:cs="Times"/>
          <w:i/>
          <w:iCs/>
          <w:color w:val="000000"/>
        </w:rPr>
        <w:t xml:space="preserve"> inp52</w:t>
      </w:r>
      <w:r w:rsidRPr="00C26C54">
        <w:rPr>
          <w:rFonts w:asciiTheme="majorHAnsi" w:hAnsiTheme="majorHAnsi" w:cs="Symbol"/>
          <w:color w:val="000000"/>
        </w:rPr>
        <w:t>Δ phenotype</w:t>
      </w:r>
      <w:r w:rsidRPr="00C26C54">
        <w:rPr>
          <w:rFonts w:asciiTheme="majorHAnsi" w:eastAsia="Times New Roman" w:hAnsiTheme="majorHAnsi" w:cs="Times New Roman"/>
          <w:lang w:eastAsia="en-GB"/>
        </w:rPr>
        <w:t xml:space="preserve"> </w:t>
      </w:r>
      <w:del w:id="205" w:author="Marko" w:date="2018-08-14T19:36:00Z">
        <w:r w:rsidRPr="00066144" w:rsidDel="001A7EAA">
          <w:rPr>
            <w:rFonts w:asciiTheme="majorHAnsi" w:eastAsia="Times New Roman" w:hAnsiTheme="majorHAnsi" w:cs="Times New Roman"/>
            <w:color w:val="4472C4" w:themeColor="accent1"/>
            <w:lang w:eastAsia="en-GB"/>
            <w:rPrChange w:id="206" w:author="Microsoft Office User" w:date="2018-08-15T13:50:00Z">
              <w:rPr>
                <w:rFonts w:asciiTheme="majorHAnsi" w:eastAsia="Times New Roman" w:hAnsiTheme="majorHAnsi" w:cs="Times New Roman"/>
                <w:lang w:eastAsia="en-GB"/>
              </w:rPr>
            </w:rPrChange>
          </w:rPr>
          <w:delText xml:space="preserve">is </w:delText>
        </w:r>
      </w:del>
      <w:r w:rsidRPr="00C26C54">
        <w:rPr>
          <w:rFonts w:asciiTheme="majorHAnsi" w:eastAsia="Times New Roman" w:hAnsiTheme="majorHAnsi" w:cs="Times New Roman"/>
          <w:lang w:eastAsia="en-GB"/>
        </w:rPr>
        <w:t xml:space="preserve">results in more aberrations in </w:t>
      </w:r>
      <w:proofErr w:type="spellStart"/>
      <w:r w:rsidRPr="00C26C54">
        <w:rPr>
          <w:rFonts w:asciiTheme="majorHAnsi" w:eastAsia="Times New Roman" w:hAnsiTheme="majorHAnsi" w:cs="Times New Roman"/>
          <w:lang w:eastAsia="en-GB"/>
        </w:rPr>
        <w:t>Rvs</w:t>
      </w:r>
      <w:proofErr w:type="spellEnd"/>
      <w:r w:rsidRPr="00C26C54">
        <w:rPr>
          <w:rFonts w:asciiTheme="majorHAnsi" w:eastAsia="Times New Roman" w:hAnsiTheme="majorHAnsi" w:cs="Times New Roman"/>
          <w:lang w:eastAsia="en-GB"/>
        </w:rPr>
        <w:t xml:space="preserve"> dynamics, and previously reported morphological defects than single deletions suggest the two proteins function in separate but partially overlapping pathways</w:t>
      </w:r>
      <w:r w:rsidRPr="00C26C54">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ADDIN CSL_CITATION {"citationItems":[{"id":"ITEM-1","itemData":{"abstract":"We recently demonstrated that the S. cerevisiae INP51 locus (YIL002c) encodes an inositol polyphosphate 5-phosphatase. Here we describe two related yeast loci, INP52 (YNL106c) and INP53 (YOR109w). Like Inp51p, the primary structures of Inp52p and Inp53p resemble the mammalian synaptic vesicle-associated protein, synaptojanin, and contain a carboxy-terminal catalytic domain and an amino-terminal SAC1-like segment. Inp51p (108 kD), Inp52p (136 kD) and Inp53p (124 kD) are membrane-associated. Single null mutants (inp51, inp52, or inp53) are viable. Both inp51 inp52 and inp52 inp53 double mutants display compromised cell growth, whereas an inp51 inp53 double mutant does not. An inp51 inp52 inp53 triple mutant is inviable on standard medium, but can grow weakly on media supplemented with an osmotic stabilizer (1 M sorbitol). An inp51 mutation, and to a lesser degree an inp52 mutation, confers cold-resistant growth in a strain background that cannot grow at temperatures below 15Њ. Analysis of inositol metabolites in vivo showed measurable accumulation of phosphatidylinositol 4,5-bisphosphate in the inp51 mutant. Electron microscopy revealed plasma membrane invaginations and cell wall thickening in double mutants and the triple mutant grown in sorbitol-containing medium. A fluorescent dye that detects endocytic and vacuolar membranes suggests that the vacuole is highly fragmented in inp51 inp52 double mutants. Our observations indicate that Inp51p, Inp52p, and Inp53p have distinct functions and that substrates and/or products of inositol polyphosphate 5-phosphatases may have roles in vesicle trafficking, membrane structure, and/or cell wall formation.","author":[{"dropping-particle":"","family":"Stolz","given":"Leslie E","non-dropping-particle":"","parse-names":false,"suffix":""},{"dropping-particle":"V","family":"Huynh","given":"Chau","non-dropping-particle":"","parse-names":false,"suffix":""},{"dropping-particle":"","family":"Thorner","given":"Jeremy","non-dropping-particle":"","parse-names":false,"suffix":""},{"dropping-particle":"","family":"York","given":"John D","non-dropping-particle":"","parse-names":false,"suffix":""}],"id":"ITEM-1","issued":{"date-parts":[["0"]]},"title":"Identification and Characterization of an Essential Family of Inositol Polyphosphate 5-Phosphatases (INP51, INP52 and INP53 Gene Products) in the Yeast Saccharomyces cerevisiae","type":"article-journal"},"uris":["http://www.mendeley.com/documents/?uuid=a839bffd-1079-36bf-8ffa-e9d0fa656a98"]}],"mendeley":{"formattedCitation":"&lt;sup&gt;29&lt;/sup&gt;","plainTextFormattedCitation":"29","previouslyFormattedCitation":"&lt;sup&gt;29&lt;/sup&gt;"},"properties":{"noteIndex":0},"schema":"https://github.com/citation-style-language/schema/raw/master/csl-citation.json"}</w:instrText>
      </w:r>
      <w:r w:rsidRPr="00C26C54">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29</w:t>
      </w:r>
      <w:r w:rsidRPr="00C26C54">
        <w:rPr>
          <w:rFonts w:asciiTheme="majorHAnsi" w:eastAsia="Times New Roman" w:hAnsiTheme="majorHAnsi" w:cs="Times New Roman"/>
          <w:lang w:eastAsia="en-GB"/>
        </w:rPr>
        <w:fldChar w:fldCharType="end"/>
      </w:r>
      <w:r w:rsidRPr="00C26C54">
        <w:rPr>
          <w:rFonts w:asciiTheme="majorHAnsi" w:eastAsia="Times New Roman" w:hAnsiTheme="majorHAnsi" w:cs="Times New Roman"/>
          <w:lang w:eastAsia="en-GB"/>
        </w:rPr>
        <w:t xml:space="preserve">. Defects caused by </w:t>
      </w:r>
      <w:r w:rsidR="00AF21C6">
        <w:rPr>
          <w:rFonts w:asciiTheme="majorHAnsi" w:hAnsiTheme="majorHAnsi" w:cs="Times"/>
          <w:i/>
          <w:iCs/>
          <w:color w:val="000000"/>
        </w:rPr>
        <w:t>inp51Δ</w:t>
      </w:r>
      <w:r w:rsidRPr="00C26C54">
        <w:rPr>
          <w:rFonts w:asciiTheme="majorHAnsi" w:hAnsiTheme="majorHAnsi" w:cs="Symbol"/>
          <w:color w:val="000000"/>
        </w:rPr>
        <w:t xml:space="preserve"> are then partially compensated for by Inp52, and vice-versa, but deletion of both results in large defects in cellular processes.</w:t>
      </w:r>
    </w:p>
    <w:p w14:paraId="7ABACCE9" w14:textId="77777777" w:rsidR="00C26C54" w:rsidRPr="00C26C54" w:rsidRDefault="00C26C54" w:rsidP="00BE77C0">
      <w:pPr>
        <w:widowControl w:val="0"/>
        <w:autoSpaceDE w:val="0"/>
        <w:autoSpaceDN w:val="0"/>
        <w:adjustRightInd w:val="0"/>
        <w:spacing w:after="240"/>
        <w:rPr>
          <w:rFonts w:asciiTheme="majorHAnsi" w:eastAsia="Times New Roman" w:hAnsiTheme="majorHAnsi" w:cs="Times New Roman"/>
          <w:lang w:eastAsia="en-GB"/>
        </w:rPr>
      </w:pPr>
    </w:p>
    <w:p w14:paraId="57A99D89" w14:textId="518D0882" w:rsidR="004A5F86" w:rsidRPr="009C2B87" w:rsidRDefault="001366AB" w:rsidP="00AF21C6">
      <w:pPr>
        <w:outlineLvl w:val="0"/>
        <w:rPr>
          <w:rFonts w:asciiTheme="majorHAnsi" w:eastAsia="Times New Roman" w:hAnsiTheme="majorHAnsi" w:cs="Times New Roman"/>
          <w:b/>
          <w:sz w:val="28"/>
          <w:szCs w:val="28"/>
          <w:lang w:eastAsia="en-GB"/>
        </w:rPr>
      </w:pPr>
      <w:proofErr w:type="spellStart"/>
      <w:r w:rsidRPr="009C2B87">
        <w:rPr>
          <w:rFonts w:asciiTheme="majorHAnsi" w:eastAsia="Times New Roman" w:hAnsiTheme="majorHAnsi" w:cs="Times New Roman"/>
          <w:b/>
          <w:sz w:val="28"/>
          <w:szCs w:val="28"/>
          <w:lang w:eastAsia="en-GB"/>
        </w:rPr>
        <w:t>Rvs</w:t>
      </w:r>
      <w:proofErr w:type="spellEnd"/>
      <w:r w:rsidRPr="009C2B87">
        <w:rPr>
          <w:rFonts w:asciiTheme="majorHAnsi" w:eastAsia="Times New Roman" w:hAnsiTheme="majorHAnsi" w:cs="Times New Roman"/>
          <w:b/>
          <w:sz w:val="28"/>
          <w:szCs w:val="28"/>
          <w:lang w:eastAsia="en-GB"/>
        </w:rPr>
        <w:t xml:space="preserve"> </w:t>
      </w:r>
      <w:r w:rsidR="009C2B87">
        <w:rPr>
          <w:rFonts w:asciiTheme="majorHAnsi" w:eastAsia="Times New Roman" w:hAnsiTheme="majorHAnsi" w:cs="Times New Roman"/>
          <w:b/>
          <w:sz w:val="28"/>
          <w:szCs w:val="28"/>
          <w:lang w:eastAsia="en-GB"/>
        </w:rPr>
        <w:t>generates</w:t>
      </w:r>
      <w:r w:rsidR="00842200" w:rsidRPr="009C2B87">
        <w:rPr>
          <w:rFonts w:asciiTheme="majorHAnsi" w:eastAsia="Times New Roman" w:hAnsiTheme="majorHAnsi" w:cs="Times New Roman"/>
          <w:b/>
          <w:sz w:val="28"/>
          <w:szCs w:val="28"/>
          <w:lang w:eastAsia="en-GB"/>
        </w:rPr>
        <w:t xml:space="preserve"> </w:t>
      </w:r>
      <w:r w:rsidR="00AE3F3E" w:rsidRPr="009C2B87">
        <w:rPr>
          <w:rFonts w:asciiTheme="majorHAnsi" w:eastAsia="Times New Roman" w:hAnsiTheme="majorHAnsi" w:cs="Times New Roman"/>
          <w:b/>
          <w:sz w:val="28"/>
          <w:szCs w:val="28"/>
          <w:lang w:eastAsia="en-GB"/>
        </w:rPr>
        <w:t>frictional force</w:t>
      </w:r>
      <w:r w:rsidR="00B00B2C">
        <w:rPr>
          <w:rFonts w:asciiTheme="majorHAnsi" w:eastAsia="Times New Roman" w:hAnsiTheme="majorHAnsi" w:cs="Times New Roman"/>
          <w:b/>
          <w:sz w:val="28"/>
          <w:szCs w:val="28"/>
          <w:lang w:eastAsia="en-GB"/>
        </w:rPr>
        <w:t>s</w:t>
      </w:r>
      <w:r w:rsidR="00AE3F3E" w:rsidRPr="009C2B87">
        <w:rPr>
          <w:rFonts w:asciiTheme="majorHAnsi" w:eastAsia="Times New Roman" w:hAnsiTheme="majorHAnsi" w:cs="Times New Roman"/>
          <w:b/>
          <w:sz w:val="28"/>
          <w:szCs w:val="28"/>
          <w:lang w:eastAsia="en-GB"/>
        </w:rPr>
        <w:t xml:space="preserve"> on the membrane</w:t>
      </w:r>
    </w:p>
    <w:p w14:paraId="600C2B70" w14:textId="11EA3846" w:rsidR="00150047" w:rsidRDefault="004A5F86" w:rsidP="00981983">
      <w:pPr>
        <w:widowControl w:val="0"/>
        <w:autoSpaceDE w:val="0"/>
        <w:autoSpaceDN w:val="0"/>
        <w:adjustRightInd w:val="0"/>
        <w:spacing w:after="240"/>
        <w:rPr>
          <w:rFonts w:asciiTheme="majorHAnsi" w:hAnsiTheme="majorHAnsi" w:cs="Times"/>
          <w:color w:val="000000"/>
        </w:rPr>
      </w:pPr>
      <w:commentRangeStart w:id="207"/>
      <w:r w:rsidRPr="007557EA">
        <w:rPr>
          <w:rFonts w:asciiTheme="majorHAnsi" w:hAnsiTheme="majorHAnsi" w:cs="Times"/>
          <w:color w:val="000000"/>
        </w:rPr>
        <w:t xml:space="preserve">Recent </w:t>
      </w:r>
      <w:r w:rsidRPr="007557EA">
        <w:rPr>
          <w:rFonts w:asciiTheme="majorHAnsi" w:hAnsiTheme="majorHAnsi" w:cs="Times"/>
          <w:i/>
          <w:iCs/>
          <w:color w:val="000000"/>
        </w:rPr>
        <w:t xml:space="preserve">in-vitro </w:t>
      </w:r>
      <w:r w:rsidRPr="007557EA">
        <w:rPr>
          <w:rFonts w:asciiTheme="majorHAnsi" w:hAnsiTheme="majorHAnsi" w:cs="Times"/>
          <w:color w:val="000000"/>
        </w:rPr>
        <w:t xml:space="preserve">experiments have proposed protein friction as a </w:t>
      </w:r>
      <w:del w:id="208" w:author="Marko" w:date="2018-08-14T19:39:00Z">
        <w:r w:rsidR="00F174F4" w:rsidDel="00BA79B4">
          <w:rPr>
            <w:rFonts w:asciiTheme="majorHAnsi" w:hAnsiTheme="majorHAnsi" w:cs="Times"/>
            <w:color w:val="000000"/>
          </w:rPr>
          <w:delText xml:space="preserve">BAR-driven </w:delText>
        </w:r>
      </w:del>
      <w:r w:rsidRPr="007557EA">
        <w:rPr>
          <w:rFonts w:asciiTheme="majorHAnsi" w:hAnsiTheme="majorHAnsi" w:cs="Times"/>
          <w:color w:val="000000"/>
        </w:rPr>
        <w:t xml:space="preserve">mechanism </w:t>
      </w:r>
      <w:r w:rsidR="00F174F4">
        <w:rPr>
          <w:rFonts w:asciiTheme="majorHAnsi" w:hAnsiTheme="majorHAnsi" w:cs="Times"/>
          <w:color w:val="000000"/>
        </w:rPr>
        <w:t>for</w:t>
      </w:r>
      <w:r w:rsidRPr="007557EA">
        <w:rPr>
          <w:rFonts w:asciiTheme="majorHAnsi" w:hAnsiTheme="majorHAnsi" w:cs="Times"/>
          <w:color w:val="000000"/>
        </w:rPr>
        <w:t xml:space="preserve"> membrane scissio</w:t>
      </w:r>
      <w:r w:rsidR="00F174F4">
        <w:rPr>
          <w:rFonts w:asciiTheme="majorHAnsi" w:hAnsiTheme="majorHAnsi" w:cs="Times"/>
          <w:color w:val="000000"/>
        </w:rPr>
        <w:t>n</w:t>
      </w:r>
      <w:r>
        <w:rPr>
          <w:rFonts w:asciiTheme="majorHAnsi" w:hAnsiTheme="majorHAnsi" w:cs="Times"/>
          <w:color w:val="000000"/>
        </w:rPr>
        <w:fldChar w:fldCharType="begin" w:fldLock="1"/>
      </w:r>
      <w:r w:rsidR="00DD2108">
        <w:rPr>
          <w:rFonts w:asciiTheme="majorHAnsi" w:hAnsiTheme="majorHAnsi" w:cs="Times"/>
          <w:color w:val="000000"/>
        </w:rPr>
        <w:instrText>ADDIN CSL_CITATION {"citationItems":[{"id":"ITEM-1","itemData":{"DOI":"10.1016/j.cell.2017.05.047","abstract":"Graphical Abstract Highlights d BAR protein scaffolds form a lipid diffusion barrier on membrane nanotubes d Elongation force on tubes reveals scaffold-membrane friction d Local tension rises due to friction, leading to pore nucleation and tube scission d Microtubule-associated molecular motors pull and cut scaffolded tubes SUMMARY Membrane scission is essential for intracellular traf-ficking. While BAR domain proteins such as endo-philin have been reported in dynamin-independent scission of tubular membrane necks, the cutting mechanism has yet to be deciphered. Here, we combine a theoretical model, in vitro, and in vivo experiments revealing how protein scaffolds may cut tubular membranes. We demonstrate that the protein scaffold bound to the underlying tube creates a frictional barrier for lipid diffusion; tube elongation thus builds local membrane tension until the membrane undergoes scission through lysis. We call this mechanism friction-driven scission (FDS). In cells, motors pull tubes, particularly during endocy-tosis. Through reconstitution, we show that motors not only can pull out and extend protein-scaffolded tubes but also can cut them by FDS. FDS is generic, operating even in the absence of amphipathic helices in the BAR domain, and could in principle apply to any high-friction protein and membrane assembly.","author":[{"dropping-particle":"","family":"Simunovic","given":"Mijo","non-dropping-particle":"","parse-names":false,"suffix":""},{"dropping-particle":"","family":"Manneville","given":"Jean-Baptiste","non-dropping-particle":"","parse-names":false,"suffix":""},{"dropping-particle":"","family":"Renard","given":"Henri-Franç Ois","non-dropping-particle":"","parse-names":false,"suffix":""},{"dropping-particle":"","family":"Johannes","given":"Ludger","non-dropping-particle":"","parse-names":false,"suffix":""},{"dropping-particle":"","family":"Bassereau","given":"Patricia","non-dropping-particle":"","parse-names":false,"suffix":""},{"dropping-particle":"","family":"Callan","given":"Andrew","non-dropping-particle":"","parse-names":false,"suffix":""},{"dropping-particle":"","family":"Correspondence","given":"-Jones","non-dropping-particle":"","parse-names":false,"suffix":""},{"dropping-particle":"","family":"Evergren","given":"Emma","non-dropping-particle":"","parse-names":false,"suffix":""},{"dropping-particle":"","family":"Raghunathan","given":"Krishnan","non-dropping-particle":"","parse-names":false,"suffix":""},{"dropping-particle":"","family":"Bhatia","given":"Dhiraj","non-dropping-particle":"","parse-names":false,"suffix":""},{"dropping-particle":"","family":"Kenworthy","given":"Anne K","non-dropping-particle":"","parse-names":false,"suffix":""},{"dropping-particle":"","family":"Voth","given":"Gregory A","non-dropping-particle":"","parse-names":false,"suffix":""},{"dropping-particle":"","family":"Prost","given":"Jacques","non-dropping-particle":"","parse-names":false,"suffix":""},{"dropping-particle":"","family":"Mcmahon","given":"Harvey T","non-dropping-particle":"","parse-names":false,"suffix":""},{"dropping-particle":"","family":"Callan-Jones","given":"Andrew","non-dropping-particle":"","parse-names":false,"suffix":""}],"container-title":"Cell","id":"ITEM-1","issued":{"date-parts":[["2017"]]},"page":"1-13","publisher":"Elsevier Inc","title":"Friction Mediates Scission of Tubular Membranes Scaffolded by BAR Proteins","type":"article-journal","volume":"170"},"uris":["http://www.mendeley.com/documents/?uuid=7f7b89b7-ccdd-3bc7-bfd9-64ae526c1e3c"]}],"mendeley":{"formattedCitation":"&lt;sup&gt;33&lt;/sup&gt;","plainTextFormattedCitation":"33","previouslyFormattedCitation":"&lt;sup&gt;33&lt;/sup&gt;"},"properties":{"noteIndex":0},"schema":"https://github.com/citation-style-language/schema/raw/master/csl-citation.json"}</w:instrText>
      </w:r>
      <w:r>
        <w:rPr>
          <w:rFonts w:asciiTheme="majorHAnsi" w:hAnsiTheme="majorHAnsi" w:cs="Times"/>
          <w:color w:val="000000"/>
        </w:rPr>
        <w:fldChar w:fldCharType="separate"/>
      </w:r>
      <w:r w:rsidR="00357C98" w:rsidRPr="00357C98">
        <w:rPr>
          <w:rFonts w:asciiTheme="majorHAnsi" w:hAnsiTheme="majorHAnsi" w:cs="Times"/>
          <w:noProof/>
          <w:color w:val="000000"/>
          <w:vertAlign w:val="superscript"/>
        </w:rPr>
        <w:t>33</w:t>
      </w:r>
      <w:r>
        <w:rPr>
          <w:rFonts w:asciiTheme="majorHAnsi" w:hAnsiTheme="majorHAnsi" w:cs="Times"/>
          <w:color w:val="000000"/>
        </w:rPr>
        <w:fldChar w:fldCharType="end"/>
      </w:r>
      <w:r w:rsidRPr="007557EA">
        <w:rPr>
          <w:rFonts w:asciiTheme="majorHAnsi" w:hAnsiTheme="majorHAnsi" w:cs="Times"/>
          <w:color w:val="000000"/>
        </w:rPr>
        <w:t xml:space="preserve">. In this model, </w:t>
      </w:r>
      <w:r>
        <w:rPr>
          <w:rFonts w:asciiTheme="majorHAnsi" w:hAnsiTheme="majorHAnsi" w:cs="Times"/>
          <w:color w:val="000000"/>
        </w:rPr>
        <w:t xml:space="preserve">a </w:t>
      </w:r>
      <w:r w:rsidRPr="007557EA">
        <w:rPr>
          <w:rFonts w:asciiTheme="majorHAnsi" w:hAnsiTheme="majorHAnsi" w:cs="Times"/>
          <w:color w:val="000000"/>
        </w:rPr>
        <w:t xml:space="preserve">BAR domain scaffold </w:t>
      </w:r>
      <w:r>
        <w:rPr>
          <w:rFonts w:asciiTheme="majorHAnsi" w:hAnsiTheme="majorHAnsi" w:cs="Times"/>
          <w:color w:val="000000"/>
        </w:rPr>
        <w:t xml:space="preserve">on a membrane tube forms a frictional barrier to lipid diffusion. Forces that pull on the membrane increase the frictional force </w:t>
      </w:r>
      <w:r w:rsidR="00C5593D">
        <w:rPr>
          <w:rFonts w:asciiTheme="majorHAnsi" w:hAnsiTheme="majorHAnsi" w:cs="Times"/>
          <w:color w:val="000000"/>
        </w:rPr>
        <w:t xml:space="preserve">exerted by the </w:t>
      </w:r>
      <w:r>
        <w:rPr>
          <w:rFonts w:asciiTheme="majorHAnsi" w:hAnsiTheme="majorHAnsi" w:cs="Times"/>
          <w:color w:val="000000"/>
        </w:rPr>
        <w:t>scaffold on the underlying membrane tube</w:t>
      </w:r>
      <w:r w:rsidR="00FE6207">
        <w:rPr>
          <w:rFonts w:asciiTheme="majorHAnsi" w:hAnsiTheme="majorHAnsi" w:cs="Times"/>
          <w:color w:val="000000"/>
        </w:rPr>
        <w:t>. This</w:t>
      </w:r>
      <w:r>
        <w:rPr>
          <w:rFonts w:asciiTheme="majorHAnsi" w:hAnsiTheme="majorHAnsi" w:cs="Times"/>
          <w:color w:val="000000"/>
        </w:rPr>
        <w:t xml:space="preserve"> </w:t>
      </w:r>
      <w:r w:rsidR="00283E65">
        <w:rPr>
          <w:rFonts w:asciiTheme="majorHAnsi" w:hAnsiTheme="majorHAnsi" w:cs="Times"/>
          <w:color w:val="000000"/>
        </w:rPr>
        <w:t xml:space="preserve">leads to membrane thinning in the region not covered by the BAR, since there is no lipid influx. In turn, this leads to </w:t>
      </w:r>
      <w:r>
        <w:rPr>
          <w:rFonts w:asciiTheme="majorHAnsi" w:hAnsiTheme="majorHAnsi" w:cs="Times"/>
          <w:color w:val="000000"/>
        </w:rPr>
        <w:t>increas</w:t>
      </w:r>
      <w:r w:rsidR="00FE6207">
        <w:rPr>
          <w:rFonts w:asciiTheme="majorHAnsi" w:hAnsiTheme="majorHAnsi" w:cs="Times"/>
          <w:color w:val="000000"/>
        </w:rPr>
        <w:t>e</w:t>
      </w:r>
      <w:r w:rsidR="00F44C1E">
        <w:rPr>
          <w:rFonts w:asciiTheme="majorHAnsi" w:hAnsiTheme="majorHAnsi" w:cs="Times"/>
          <w:color w:val="000000"/>
        </w:rPr>
        <w:t>d</w:t>
      </w:r>
      <w:r>
        <w:rPr>
          <w:rFonts w:asciiTheme="majorHAnsi" w:hAnsiTheme="majorHAnsi" w:cs="Times"/>
          <w:color w:val="000000"/>
        </w:rPr>
        <w:t xml:space="preserve"> membrane tension </w:t>
      </w:r>
      <w:r w:rsidR="00283E65">
        <w:rPr>
          <w:rFonts w:asciiTheme="majorHAnsi" w:hAnsiTheme="majorHAnsi" w:cs="Times"/>
          <w:color w:val="000000"/>
        </w:rPr>
        <w:t>in</w:t>
      </w:r>
      <w:r>
        <w:rPr>
          <w:rFonts w:asciiTheme="majorHAnsi" w:hAnsiTheme="majorHAnsi" w:cs="Times"/>
          <w:color w:val="000000"/>
        </w:rPr>
        <w:t xml:space="preserve"> this region. Eventually, membrane pores form in this portion of the tube</w:t>
      </w:r>
      <w:del w:id="209" w:author="Marko" w:date="2018-08-14T19:41:00Z">
        <w:r w:rsidDel="002C2C18">
          <w:rPr>
            <w:rFonts w:asciiTheme="majorHAnsi" w:hAnsiTheme="majorHAnsi" w:cs="Times"/>
            <w:color w:val="000000"/>
          </w:rPr>
          <w:delText>,</w:delText>
        </w:r>
      </w:del>
      <w:r>
        <w:rPr>
          <w:rFonts w:asciiTheme="majorHAnsi" w:hAnsiTheme="majorHAnsi" w:cs="Times"/>
          <w:color w:val="000000"/>
        </w:rPr>
        <w:t xml:space="preserve"> </w:t>
      </w:r>
      <w:del w:id="210" w:author="Marko" w:date="2018-08-14T19:41:00Z">
        <w:r w:rsidR="00B37A92" w:rsidDel="002C2C18">
          <w:rPr>
            <w:rFonts w:asciiTheme="majorHAnsi" w:hAnsiTheme="majorHAnsi" w:cs="Times"/>
            <w:color w:val="000000"/>
          </w:rPr>
          <w:delText xml:space="preserve">which </w:delText>
        </w:r>
      </w:del>
      <w:ins w:id="211" w:author="Marko" w:date="2018-08-14T19:41:00Z">
        <w:r w:rsidR="002C2C18">
          <w:rPr>
            <w:rFonts w:asciiTheme="majorHAnsi" w:hAnsiTheme="majorHAnsi" w:cs="Times"/>
            <w:color w:val="000000"/>
          </w:rPr>
          <w:t xml:space="preserve">and </w:t>
        </w:r>
      </w:ins>
      <w:r>
        <w:rPr>
          <w:rFonts w:asciiTheme="majorHAnsi" w:hAnsiTheme="majorHAnsi" w:cs="Times"/>
          <w:color w:val="000000"/>
        </w:rPr>
        <w:t>brea</w:t>
      </w:r>
      <w:r w:rsidR="00B37A92">
        <w:rPr>
          <w:rFonts w:asciiTheme="majorHAnsi" w:hAnsiTheme="majorHAnsi" w:cs="Times"/>
          <w:color w:val="000000"/>
        </w:rPr>
        <w:t>k</w:t>
      </w:r>
      <w:r>
        <w:rPr>
          <w:rFonts w:asciiTheme="majorHAnsi" w:hAnsiTheme="majorHAnsi" w:cs="Times"/>
          <w:color w:val="000000"/>
        </w:rPr>
        <w:t xml:space="preserve"> the tube, </w:t>
      </w:r>
      <w:r w:rsidR="00EE7619">
        <w:rPr>
          <w:rFonts w:asciiTheme="majorHAnsi" w:hAnsiTheme="majorHAnsi" w:cs="Times"/>
          <w:color w:val="000000"/>
        </w:rPr>
        <w:t>form</w:t>
      </w:r>
      <w:r w:rsidR="00B37A92">
        <w:rPr>
          <w:rFonts w:asciiTheme="majorHAnsi" w:hAnsiTheme="majorHAnsi" w:cs="Times"/>
          <w:color w:val="000000"/>
        </w:rPr>
        <w:t>ing</w:t>
      </w:r>
      <w:r>
        <w:rPr>
          <w:rFonts w:asciiTheme="majorHAnsi" w:hAnsiTheme="majorHAnsi" w:cs="Times"/>
          <w:color w:val="000000"/>
        </w:rPr>
        <w:t xml:space="preserve"> a vesicle.</w:t>
      </w:r>
      <w:r w:rsidRPr="007557EA">
        <w:rPr>
          <w:rFonts w:asciiTheme="majorHAnsi" w:hAnsiTheme="majorHAnsi" w:cs="Times"/>
          <w:color w:val="000000"/>
        </w:rPr>
        <w:t xml:space="preserve"> </w:t>
      </w:r>
      <w:r w:rsidR="00EE7619">
        <w:rPr>
          <w:rFonts w:asciiTheme="majorHAnsi" w:hAnsiTheme="majorHAnsi" w:cs="Times"/>
          <w:color w:val="000000"/>
        </w:rPr>
        <w:t>In-vivo, the forces pulling the membrane could be provided b</w:t>
      </w:r>
      <w:r w:rsidR="00422429">
        <w:rPr>
          <w:rFonts w:asciiTheme="majorHAnsi" w:hAnsiTheme="majorHAnsi" w:cs="Times"/>
          <w:color w:val="000000"/>
        </w:rPr>
        <w:t xml:space="preserve">y molecular motors like </w:t>
      </w:r>
      <w:proofErr w:type="spellStart"/>
      <w:r w:rsidR="00422429">
        <w:rPr>
          <w:rFonts w:asciiTheme="majorHAnsi" w:hAnsiTheme="majorHAnsi" w:cs="Times"/>
          <w:color w:val="000000"/>
        </w:rPr>
        <w:t>myosins</w:t>
      </w:r>
      <w:proofErr w:type="spellEnd"/>
      <w:r w:rsidR="00EE7619">
        <w:rPr>
          <w:rFonts w:asciiTheme="majorHAnsi" w:hAnsiTheme="majorHAnsi" w:cs="Times"/>
          <w:color w:val="000000"/>
        </w:rPr>
        <w:t xml:space="preserve"> or actin polymerization.</w:t>
      </w:r>
      <w:commentRangeEnd w:id="207"/>
      <w:r w:rsidR="00B77ED3">
        <w:rPr>
          <w:rStyle w:val="CommentReference"/>
        </w:rPr>
        <w:commentReference w:id="207"/>
      </w:r>
    </w:p>
    <w:p w14:paraId="6912277F" w14:textId="1A5CA176" w:rsidR="00131C67" w:rsidRPr="00981983" w:rsidRDefault="00F41979" w:rsidP="00981983">
      <w:pPr>
        <w:widowControl w:val="0"/>
        <w:autoSpaceDE w:val="0"/>
        <w:autoSpaceDN w:val="0"/>
        <w:adjustRightInd w:val="0"/>
        <w:spacing w:after="240"/>
        <w:rPr>
          <w:rFonts w:asciiTheme="majorHAnsi" w:hAnsiTheme="majorHAnsi" w:cs="Times"/>
          <w:color w:val="000000"/>
        </w:rPr>
      </w:pPr>
      <w:r>
        <w:rPr>
          <w:rFonts w:asciiTheme="majorHAnsi" w:hAnsiTheme="majorHAnsi" w:cs="Times"/>
          <w:color w:val="000000"/>
        </w:rPr>
        <w:t>This</w:t>
      </w:r>
      <w:r w:rsidR="00150047">
        <w:rPr>
          <w:rFonts w:asciiTheme="majorHAnsi" w:hAnsiTheme="majorHAnsi" w:cs="Times"/>
          <w:color w:val="000000"/>
        </w:rPr>
        <w:t xml:space="preserve"> </w:t>
      </w:r>
      <w:commentRangeStart w:id="212"/>
      <w:proofErr w:type="spellStart"/>
      <w:r w:rsidR="00150047">
        <w:rPr>
          <w:rFonts w:asciiTheme="majorHAnsi" w:hAnsiTheme="majorHAnsi" w:cs="Times"/>
          <w:color w:val="000000"/>
        </w:rPr>
        <w:t>mo</w:t>
      </w:r>
      <w:r w:rsidR="00AF21C6">
        <w:rPr>
          <w:rFonts w:asciiTheme="majorHAnsi" w:hAnsiTheme="majorHAnsi" w:cs="Times"/>
          <w:color w:val="000000"/>
        </w:rPr>
        <w:t>Δ</w:t>
      </w:r>
      <w:r w:rsidR="004A5F86" w:rsidRPr="007557EA">
        <w:rPr>
          <w:rFonts w:asciiTheme="majorHAnsi" w:hAnsiTheme="majorHAnsi" w:cs="Times"/>
          <w:color w:val="000000"/>
        </w:rPr>
        <w:t>predict</w:t>
      </w:r>
      <w:r w:rsidR="00150047">
        <w:rPr>
          <w:rFonts w:asciiTheme="majorHAnsi" w:hAnsiTheme="majorHAnsi" w:cs="Times"/>
          <w:color w:val="000000"/>
        </w:rPr>
        <w:t>s</w:t>
      </w:r>
      <w:commentRangeEnd w:id="212"/>
      <w:proofErr w:type="spellEnd"/>
      <w:r w:rsidR="00F00945">
        <w:rPr>
          <w:rStyle w:val="CommentReference"/>
        </w:rPr>
        <w:commentReference w:id="212"/>
      </w:r>
      <w:r w:rsidR="004A5F86" w:rsidRPr="007557EA">
        <w:rPr>
          <w:rFonts w:asciiTheme="majorHAnsi" w:hAnsiTheme="majorHAnsi" w:cs="Times"/>
          <w:color w:val="000000"/>
        </w:rPr>
        <w:t xml:space="preserve"> that</w:t>
      </w:r>
      <w:r w:rsidR="001C33FF">
        <w:rPr>
          <w:rFonts w:asciiTheme="majorHAnsi" w:hAnsiTheme="majorHAnsi" w:cs="Times"/>
          <w:color w:val="000000"/>
        </w:rPr>
        <w:t xml:space="preserve"> if more BAR proteins are added, and at a faster rate, </w:t>
      </w:r>
      <w:r w:rsidR="004A5F86" w:rsidRPr="007557EA">
        <w:rPr>
          <w:rFonts w:asciiTheme="majorHAnsi" w:hAnsiTheme="majorHAnsi" w:cs="Times"/>
          <w:color w:val="000000"/>
        </w:rPr>
        <w:t>to the membrane, frictional force would increase</w:t>
      </w:r>
      <w:r w:rsidR="001C33FF">
        <w:rPr>
          <w:rFonts w:asciiTheme="majorHAnsi" w:hAnsiTheme="majorHAnsi" w:cs="Times"/>
          <w:color w:val="000000"/>
        </w:rPr>
        <w:t>. If frictional force increases,</w:t>
      </w:r>
      <w:r w:rsidR="004A5F86" w:rsidRPr="007557EA">
        <w:rPr>
          <w:rFonts w:asciiTheme="majorHAnsi" w:hAnsiTheme="majorHAnsi" w:cs="Times"/>
          <w:color w:val="000000"/>
        </w:rPr>
        <w:t xml:space="preserve"> scission </w:t>
      </w:r>
      <w:r w:rsidR="001C33FF">
        <w:rPr>
          <w:rFonts w:asciiTheme="majorHAnsi" w:hAnsiTheme="majorHAnsi" w:cs="Times"/>
          <w:color w:val="000000"/>
        </w:rPr>
        <w:t>w</w:t>
      </w:r>
      <w:r w:rsidR="004A5F86" w:rsidRPr="007557EA">
        <w:rPr>
          <w:rFonts w:asciiTheme="majorHAnsi" w:hAnsiTheme="majorHAnsi" w:cs="Times"/>
          <w:color w:val="000000"/>
        </w:rPr>
        <w:t xml:space="preserve">ould occur </w:t>
      </w:r>
      <w:r w:rsidR="004A5F86">
        <w:rPr>
          <w:rFonts w:asciiTheme="majorHAnsi" w:hAnsiTheme="majorHAnsi" w:cs="Times"/>
          <w:color w:val="000000"/>
        </w:rPr>
        <w:t>faste</w:t>
      </w:r>
      <w:r w:rsidR="001C33FF">
        <w:rPr>
          <w:rFonts w:asciiTheme="majorHAnsi" w:hAnsiTheme="majorHAnsi" w:cs="Times"/>
          <w:color w:val="000000"/>
        </w:rPr>
        <w:t>r:</w:t>
      </w:r>
      <w:r w:rsidR="004A5F86">
        <w:rPr>
          <w:rFonts w:asciiTheme="majorHAnsi" w:hAnsiTheme="majorHAnsi" w:cs="Times"/>
          <w:color w:val="000000"/>
        </w:rPr>
        <w:t xml:space="preserve"> that is</w:t>
      </w:r>
      <w:r w:rsidR="00422429">
        <w:rPr>
          <w:rFonts w:asciiTheme="majorHAnsi" w:hAnsiTheme="majorHAnsi" w:cs="Times"/>
          <w:color w:val="000000"/>
        </w:rPr>
        <w:t>,</w:t>
      </w:r>
      <w:r w:rsidR="001C33FF">
        <w:rPr>
          <w:rFonts w:asciiTheme="majorHAnsi" w:hAnsiTheme="majorHAnsi" w:cs="Times"/>
          <w:color w:val="000000"/>
        </w:rPr>
        <w:t xml:space="preserve"> </w:t>
      </w:r>
      <w:r w:rsidR="004A5F86" w:rsidRPr="007557EA">
        <w:rPr>
          <w:rFonts w:asciiTheme="majorHAnsi" w:hAnsiTheme="majorHAnsi" w:cs="Times"/>
          <w:color w:val="000000"/>
        </w:rPr>
        <w:t>at shorter invagination lengths</w:t>
      </w:r>
      <w:r w:rsidR="00163E01">
        <w:rPr>
          <w:rFonts w:asciiTheme="majorHAnsi" w:hAnsiTheme="majorHAnsi" w:cs="Times"/>
          <w:color w:val="000000"/>
        </w:rPr>
        <w:t xml:space="preserve"> compared to a membrane</w:t>
      </w:r>
      <w:r w:rsidR="004A5F86">
        <w:rPr>
          <w:rFonts w:asciiTheme="majorHAnsi" w:hAnsiTheme="majorHAnsi" w:cs="Times"/>
          <w:color w:val="000000"/>
        </w:rPr>
        <w:t xml:space="preserve"> with fewer BAR proteins.</w:t>
      </w:r>
      <w:r w:rsidR="004A5F86" w:rsidRPr="007557EA">
        <w:rPr>
          <w:rFonts w:asciiTheme="majorHAnsi" w:hAnsiTheme="majorHAnsi" w:cs="Times"/>
          <w:color w:val="000000"/>
        </w:rPr>
        <w:t xml:space="preserve"> </w:t>
      </w:r>
    </w:p>
    <w:p w14:paraId="7882155D" w14:textId="77777777" w:rsidR="00131C67" w:rsidRDefault="00131C67" w:rsidP="00DA4C04">
      <w:pPr>
        <w:rPr>
          <w:rFonts w:asciiTheme="majorHAnsi" w:eastAsia="Times New Roman" w:hAnsiTheme="majorHAnsi" w:cs="Times New Roman"/>
          <w:lang w:eastAsia="en-GB"/>
        </w:rPr>
      </w:pPr>
    </w:p>
    <w:p w14:paraId="74B7D48E" w14:textId="01897580" w:rsidR="009D36BF" w:rsidRPr="0020107E" w:rsidRDefault="0020107E" w:rsidP="007557EA">
      <w:pPr>
        <w:widowControl w:val="0"/>
        <w:autoSpaceDE w:val="0"/>
        <w:autoSpaceDN w:val="0"/>
        <w:adjustRightInd w:val="0"/>
        <w:spacing w:after="240" w:line="360" w:lineRule="atLeast"/>
        <w:rPr>
          <w:rFonts w:asciiTheme="majorHAnsi" w:hAnsiTheme="majorHAnsi" w:cs="Times"/>
          <w:b/>
          <w:color w:val="000000"/>
          <w:sz w:val="28"/>
          <w:szCs w:val="28"/>
        </w:rPr>
      </w:pPr>
      <w:r>
        <w:rPr>
          <w:rFonts w:asciiTheme="majorHAnsi" w:hAnsiTheme="majorHAnsi" w:cs="Times"/>
          <w:b/>
          <w:color w:val="000000"/>
          <w:sz w:val="28"/>
          <w:szCs w:val="28"/>
        </w:rPr>
        <w:t xml:space="preserve">R2.3 </w:t>
      </w:r>
      <w:r w:rsidR="009D36BF" w:rsidRPr="0020107E">
        <w:rPr>
          <w:rFonts w:asciiTheme="majorHAnsi" w:hAnsiTheme="majorHAnsi" w:cs="Times"/>
          <w:b/>
          <w:color w:val="000000"/>
          <w:sz w:val="28"/>
          <w:szCs w:val="28"/>
        </w:rPr>
        <w:t xml:space="preserve">Membrane scission does not occur at shorter tube lengths when </w:t>
      </w:r>
      <w:r w:rsidR="00AF5925">
        <w:rPr>
          <w:rFonts w:asciiTheme="majorHAnsi" w:hAnsiTheme="majorHAnsi" w:cs="Times"/>
          <w:b/>
          <w:color w:val="000000"/>
          <w:sz w:val="28"/>
          <w:szCs w:val="28"/>
        </w:rPr>
        <w:t xml:space="preserve">recruitment </w:t>
      </w:r>
      <w:r w:rsidR="009D36BF" w:rsidRPr="0020107E">
        <w:rPr>
          <w:rFonts w:asciiTheme="majorHAnsi" w:hAnsiTheme="majorHAnsi" w:cs="Times"/>
          <w:b/>
          <w:color w:val="000000"/>
          <w:sz w:val="28"/>
          <w:szCs w:val="28"/>
        </w:rPr>
        <w:t xml:space="preserve">of </w:t>
      </w:r>
      <w:proofErr w:type="spellStart"/>
      <w:r w:rsidR="009D36BF" w:rsidRPr="0020107E">
        <w:rPr>
          <w:rFonts w:asciiTheme="majorHAnsi" w:hAnsiTheme="majorHAnsi" w:cs="Times"/>
          <w:b/>
          <w:color w:val="000000"/>
          <w:sz w:val="28"/>
          <w:szCs w:val="28"/>
        </w:rPr>
        <w:t>Rvs</w:t>
      </w:r>
      <w:proofErr w:type="spellEnd"/>
      <w:r w:rsidR="009D36BF" w:rsidRPr="0020107E">
        <w:rPr>
          <w:rFonts w:asciiTheme="majorHAnsi" w:hAnsiTheme="majorHAnsi" w:cs="Times"/>
          <w:b/>
          <w:color w:val="000000"/>
          <w:sz w:val="28"/>
          <w:szCs w:val="28"/>
        </w:rPr>
        <w:t xml:space="preserve"> is increased</w:t>
      </w:r>
    </w:p>
    <w:p w14:paraId="5307DB92" w14:textId="01706CA9" w:rsidR="00803898" w:rsidRPr="00017A1B" w:rsidRDefault="007557EA" w:rsidP="00803898">
      <w:pPr>
        <w:widowControl w:val="0"/>
        <w:autoSpaceDE w:val="0"/>
        <w:autoSpaceDN w:val="0"/>
        <w:adjustRightInd w:val="0"/>
        <w:rPr>
          <w:rFonts w:asciiTheme="majorHAnsi" w:hAnsiTheme="majorHAnsi" w:cs="Times"/>
          <w:color w:val="000000"/>
        </w:rPr>
      </w:pPr>
      <w:r w:rsidRPr="007557EA">
        <w:rPr>
          <w:rFonts w:asciiTheme="majorHAnsi" w:hAnsiTheme="majorHAnsi" w:cs="Times"/>
          <w:color w:val="000000"/>
        </w:rPr>
        <w:t xml:space="preserve">To test whether </w:t>
      </w:r>
      <w:r w:rsidR="00AA53D8">
        <w:rPr>
          <w:rFonts w:asciiTheme="majorHAnsi" w:hAnsiTheme="majorHAnsi" w:cs="Times"/>
          <w:color w:val="000000"/>
        </w:rPr>
        <w:t xml:space="preserve">protein friction could </w:t>
      </w:r>
      <w:proofErr w:type="spellStart"/>
      <w:r w:rsidR="00AA53D8">
        <w:rPr>
          <w:rFonts w:asciiTheme="majorHAnsi" w:hAnsiTheme="majorHAnsi" w:cs="Times"/>
          <w:color w:val="000000"/>
        </w:rPr>
        <w:t>effect</w:t>
      </w:r>
      <w:proofErr w:type="spellEnd"/>
      <w:r w:rsidRPr="007557EA">
        <w:rPr>
          <w:rFonts w:asciiTheme="majorHAnsi" w:hAnsiTheme="majorHAnsi" w:cs="Times"/>
          <w:color w:val="000000"/>
        </w:rPr>
        <w:t xml:space="preserve"> membrane scission in yeast, </w:t>
      </w:r>
      <w:r w:rsidR="00EA1286">
        <w:rPr>
          <w:rFonts w:asciiTheme="majorHAnsi" w:hAnsiTheme="majorHAnsi" w:cs="Times"/>
          <w:color w:val="000000"/>
        </w:rPr>
        <w:t>I</w:t>
      </w:r>
      <w:r w:rsidRPr="007557EA">
        <w:rPr>
          <w:rFonts w:asciiTheme="majorHAnsi" w:hAnsiTheme="majorHAnsi" w:cs="Times"/>
          <w:color w:val="000000"/>
        </w:rPr>
        <w:t xml:space="preserve"> duplicated the Rvs167 and Rvs161 genes </w:t>
      </w:r>
      <w:ins w:id="213" w:author="Marko" w:date="2018-08-14T19:42:00Z">
        <w:r w:rsidR="006952AF">
          <w:rPr>
            <w:rFonts w:asciiTheme="majorHAnsi" w:hAnsiTheme="majorHAnsi" w:cs="Times"/>
            <w:color w:val="000000"/>
          </w:rPr>
          <w:t xml:space="preserve">using a method </w:t>
        </w:r>
      </w:ins>
      <w:commentRangeStart w:id="214"/>
      <w:del w:id="215" w:author="Marko" w:date="2018-08-14T19:42:00Z">
        <w:r w:rsidRPr="007557EA" w:rsidDel="006952AF">
          <w:rPr>
            <w:rFonts w:asciiTheme="majorHAnsi" w:hAnsiTheme="majorHAnsi" w:cs="Times"/>
            <w:color w:val="000000"/>
          </w:rPr>
          <w:delText xml:space="preserve">as </w:delText>
        </w:r>
      </w:del>
      <w:r w:rsidRPr="007557EA">
        <w:rPr>
          <w:rFonts w:asciiTheme="majorHAnsi" w:hAnsiTheme="majorHAnsi" w:cs="Times"/>
          <w:color w:val="000000"/>
        </w:rPr>
        <w:t>described</w:t>
      </w:r>
      <w:commentRangeEnd w:id="214"/>
      <w:r w:rsidR="005A4C14">
        <w:rPr>
          <w:rStyle w:val="CommentReference"/>
        </w:rPr>
        <w:commentReference w:id="214"/>
      </w:r>
      <w:r w:rsidRPr="007557EA">
        <w:rPr>
          <w:rFonts w:asciiTheme="majorHAnsi" w:hAnsiTheme="majorHAnsi" w:cs="Times"/>
          <w:color w:val="000000"/>
        </w:rPr>
        <w:t xml:space="preserve"> in Huber et al</w:t>
      </w:r>
      <w:r w:rsidR="00DD2108">
        <w:rPr>
          <w:rFonts w:asciiTheme="majorHAnsi" w:hAnsiTheme="majorHAnsi" w:cs="Times"/>
          <w:color w:val="000000"/>
        </w:rPr>
        <w:fldChar w:fldCharType="begin" w:fldLock="1"/>
      </w:r>
      <w:r w:rsidR="00816519">
        <w:rPr>
          <w:rFonts w:asciiTheme="majorHAnsi" w:hAnsiTheme="majorHAnsi" w:cs="Times"/>
          <w:color w:val="000000"/>
        </w:rPr>
        <w:instrText>ADDIN CSL_CITATION {"citationItems":[{"id":"ITEM-1","itemData":{"DOI":"10.1371/journal.pone.0114590","ISSN":"1932-6203","abstract":"Here, we report on a novel PCR targeting-based strategy called ‘PCR duplication’ that enables targeted duplications of genomic regions in the yeast genome using a simple PCR-based approach. To demonstrate its application we first duplicated the promoter of the FAR1 gene in yeast and simultaneously inserted a GFP downstream of it. This created a reporter for promoter activity while leaving the FAR1 gene fully intact. In another experiment, we used PCR duplication to increase the dosage of a gene in a discrete manner, from 1× to 2x. Using TUB4, the gene encoding for the yeast γ-tubulin, we validated that this led to corresponding increases in the levels of mRNA and protein. PCR duplication is an easy one-step procedure that can be adapted in different ways to permit rapid, disturbance-free investigation of various genomic regulatory elements without the need for ex vivo cloning.","author":[{"dropping-particle":"","family":"Huber","given":"Florian","non-dropping-particle":"","parse-names":false,"suffix":""},{"dropping-particle":"","family":"Meurer","given":"Matthias","non-dropping-particle":"","parse-names":false,"suffix":""},{"dropping-particle":"","family":"Bunina","given":"Daria","non-dropping-particle":"","parse-names":false,"suffix":""},{"dropping-particle":"","family":"Kats","given":"Ilia","non-dropping-particle":"","parse-names":false,"suffix":""},{"dropping-particle":"","family":"Maeder","given":"Céline I.","non-dropping-particle":"","parse-names":false,"suffix":""},{"dropping-particle":"","family":"Štefl","given":"Martin","non-dropping-particle":"","parse-names":false,"suffix":""},{"dropping-particle":"","family":"Mongis","given":"Cyril","non-dropping-particle":"","parse-names":false,"suffix":""},{"dropping-particle":"","family":"Knop","given":"Michael","non-dropping-particle":"","parse-names":false,"suffix":""}],"container-title":"PLOS ONE","id":"ITEM-1","issue":"12","issued":{"date-parts":[["2014","12"]]},"page":"e114590","title":"PCR Duplication: A One-Step Cloning-Free Method to Generate Duplicated Chromosomal Loci and Interference-Free Expression Reporters in Yeast","title-short":"PCR Duplication","type":"article-journal","volume":"9"},"uris":["http://www.mendeley.com/documents/?uuid=a2f1f437-56fe-4ad0-9db6-239fc780e518"]}],"mendeley":{"formattedCitation":"&lt;sup&gt;34&lt;/sup&gt;","plainTextFormattedCitation":"34","previouslyFormattedCitation":"&lt;sup&gt;34&lt;/sup&gt;"},"properties":{"noteIndex":0},"schema":"https://github.com/citation-style-language/schema/raw/master/csl-citation.json"}</w:instrText>
      </w:r>
      <w:r w:rsidR="00DD2108">
        <w:rPr>
          <w:rFonts w:asciiTheme="majorHAnsi" w:hAnsiTheme="majorHAnsi" w:cs="Times"/>
          <w:color w:val="000000"/>
        </w:rPr>
        <w:fldChar w:fldCharType="separate"/>
      </w:r>
      <w:r w:rsidR="00DD2108" w:rsidRPr="00DD2108">
        <w:rPr>
          <w:rFonts w:asciiTheme="majorHAnsi" w:hAnsiTheme="majorHAnsi" w:cs="Times"/>
          <w:noProof/>
          <w:color w:val="000000"/>
          <w:vertAlign w:val="superscript"/>
        </w:rPr>
        <w:t>34</w:t>
      </w:r>
      <w:r w:rsidR="00DD2108">
        <w:rPr>
          <w:rFonts w:asciiTheme="majorHAnsi" w:hAnsiTheme="majorHAnsi" w:cs="Times"/>
          <w:color w:val="000000"/>
        </w:rPr>
        <w:fldChar w:fldCharType="end"/>
      </w:r>
      <w:r w:rsidRPr="007557EA">
        <w:rPr>
          <w:rFonts w:asciiTheme="majorHAnsi" w:hAnsiTheme="majorHAnsi" w:cs="Times"/>
          <w:color w:val="000000"/>
        </w:rPr>
        <w:t>.</w:t>
      </w:r>
      <w:r w:rsidRPr="007557EA">
        <w:rPr>
          <w:rFonts w:asciiTheme="majorHAnsi" w:hAnsiTheme="majorHAnsi" w:cs="Times"/>
          <w:color w:val="000000"/>
          <w:position w:val="16"/>
        </w:rPr>
        <w:t xml:space="preserve"> </w:t>
      </w:r>
      <w:commentRangeStart w:id="216"/>
      <w:r w:rsidRPr="007557EA">
        <w:rPr>
          <w:rFonts w:asciiTheme="majorHAnsi" w:hAnsiTheme="majorHAnsi" w:cs="Times"/>
          <w:color w:val="000000"/>
        </w:rPr>
        <w:t>Gene duplicatio</w:t>
      </w:r>
      <w:r w:rsidR="00131C67">
        <w:rPr>
          <w:rFonts w:asciiTheme="majorHAnsi" w:hAnsiTheme="majorHAnsi" w:cs="Times"/>
          <w:color w:val="000000"/>
        </w:rPr>
        <w:t xml:space="preserve">n </w:t>
      </w:r>
      <w:del w:id="217" w:author="Marko" w:date="2018-08-14T19:50:00Z">
        <w:r w:rsidR="00131C67" w:rsidDel="00C618CD">
          <w:rPr>
            <w:rFonts w:asciiTheme="majorHAnsi" w:hAnsiTheme="majorHAnsi" w:cs="Times"/>
            <w:color w:val="000000"/>
          </w:rPr>
          <w:delText xml:space="preserve">is </w:delText>
        </w:r>
      </w:del>
      <w:ins w:id="218" w:author="Marko" w:date="2018-08-14T19:50:00Z">
        <w:r w:rsidR="00C618CD">
          <w:rPr>
            <w:rFonts w:asciiTheme="majorHAnsi" w:hAnsiTheme="majorHAnsi" w:cs="Times"/>
            <w:color w:val="000000"/>
          </w:rPr>
          <w:t xml:space="preserve">was </w:t>
        </w:r>
      </w:ins>
      <w:r w:rsidR="00131C67">
        <w:rPr>
          <w:rFonts w:asciiTheme="majorHAnsi" w:hAnsiTheme="majorHAnsi" w:cs="Times"/>
          <w:color w:val="000000"/>
        </w:rPr>
        <w:lastRenderedPageBreak/>
        <w:t>performed in haploid cells</w:t>
      </w:r>
      <w:r w:rsidRPr="007557EA">
        <w:rPr>
          <w:rFonts w:asciiTheme="majorHAnsi" w:hAnsiTheme="majorHAnsi" w:cs="Times"/>
          <w:color w:val="000000"/>
        </w:rPr>
        <w:t xml:space="preserve"> </w:t>
      </w:r>
      <w:r w:rsidR="00131C67">
        <w:rPr>
          <w:rFonts w:asciiTheme="majorHAnsi" w:hAnsiTheme="majorHAnsi" w:cs="Times"/>
          <w:color w:val="000000"/>
        </w:rPr>
        <w:t xml:space="preserve">to produce strains that have one </w:t>
      </w:r>
      <w:commentRangeEnd w:id="216"/>
      <w:r w:rsidR="00804EF8">
        <w:rPr>
          <w:rStyle w:val="CommentReference"/>
        </w:rPr>
        <w:commentReference w:id="216"/>
      </w:r>
      <w:r w:rsidR="00131C67">
        <w:rPr>
          <w:rFonts w:asciiTheme="majorHAnsi" w:hAnsiTheme="majorHAnsi" w:cs="Times"/>
          <w:color w:val="000000"/>
        </w:rPr>
        <w:t>(</w:t>
      </w:r>
      <w:commentRangeStart w:id="219"/>
      <w:r w:rsidR="00131C67">
        <w:rPr>
          <w:rFonts w:asciiTheme="majorHAnsi" w:hAnsiTheme="majorHAnsi" w:cs="Times"/>
          <w:color w:val="000000"/>
        </w:rPr>
        <w:t>WT</w:t>
      </w:r>
      <w:r w:rsidR="00F169DA">
        <w:rPr>
          <w:rFonts w:asciiTheme="majorHAnsi" w:hAnsiTheme="majorHAnsi" w:cs="Times"/>
          <w:color w:val="000000"/>
        </w:rPr>
        <w:t xml:space="preserve"> in haploids</w:t>
      </w:r>
      <w:r w:rsidR="00277EF2">
        <w:rPr>
          <w:rFonts w:asciiTheme="majorHAnsi" w:hAnsiTheme="majorHAnsi" w:cs="Times"/>
          <w:color w:val="000000"/>
        </w:rPr>
        <w:t>: 1xh</w:t>
      </w:r>
      <w:commentRangeEnd w:id="219"/>
      <w:r w:rsidR="006E5C0F">
        <w:rPr>
          <w:rStyle w:val="CommentReference"/>
        </w:rPr>
        <w:commentReference w:id="219"/>
      </w:r>
      <w:r w:rsidR="00131C67">
        <w:rPr>
          <w:rFonts w:asciiTheme="majorHAnsi" w:hAnsiTheme="majorHAnsi" w:cs="Times"/>
          <w:color w:val="000000"/>
        </w:rPr>
        <w:t xml:space="preserve">) </w:t>
      </w:r>
      <w:del w:id="220" w:author="Marko" w:date="2018-08-14T19:45:00Z">
        <w:r w:rsidR="00131C67" w:rsidDel="00591815">
          <w:rPr>
            <w:rFonts w:asciiTheme="majorHAnsi" w:hAnsiTheme="majorHAnsi" w:cs="Times"/>
            <w:color w:val="000000"/>
          </w:rPr>
          <w:delText xml:space="preserve">and </w:delText>
        </w:r>
      </w:del>
      <w:ins w:id="221" w:author="Marko" w:date="2018-08-14T19:45:00Z">
        <w:r w:rsidR="00591815">
          <w:rPr>
            <w:rFonts w:asciiTheme="majorHAnsi" w:hAnsiTheme="majorHAnsi" w:cs="Times"/>
            <w:color w:val="000000"/>
          </w:rPr>
          <w:t xml:space="preserve">or </w:t>
        </w:r>
      </w:ins>
      <w:r w:rsidR="00131C67">
        <w:rPr>
          <w:rFonts w:asciiTheme="majorHAnsi" w:hAnsiTheme="majorHAnsi" w:cs="Times"/>
          <w:color w:val="000000"/>
        </w:rPr>
        <w:t>two copies</w:t>
      </w:r>
      <w:ins w:id="222" w:author="Marko" w:date="2018-08-14T19:45:00Z">
        <w:r w:rsidR="00591815">
          <w:rPr>
            <w:rFonts w:asciiTheme="majorHAnsi" w:hAnsiTheme="majorHAnsi" w:cs="Times"/>
            <w:color w:val="000000"/>
          </w:rPr>
          <w:t xml:space="preserve"> in tandem</w:t>
        </w:r>
      </w:ins>
      <w:r w:rsidR="000C42FD">
        <w:rPr>
          <w:rFonts w:asciiTheme="majorHAnsi" w:hAnsiTheme="majorHAnsi" w:cs="Times"/>
          <w:color w:val="000000"/>
        </w:rPr>
        <w:t xml:space="preserve"> (2xh)</w:t>
      </w:r>
      <w:r w:rsidR="00131C67">
        <w:rPr>
          <w:rFonts w:asciiTheme="majorHAnsi" w:hAnsiTheme="majorHAnsi" w:cs="Times"/>
          <w:color w:val="000000"/>
        </w:rPr>
        <w:t xml:space="preserve"> of both Rvs161 and Rvs167</w:t>
      </w:r>
      <w:r w:rsidR="000666B2">
        <w:rPr>
          <w:rFonts w:asciiTheme="majorHAnsi" w:hAnsiTheme="majorHAnsi" w:cs="Times"/>
          <w:color w:val="000000"/>
        </w:rPr>
        <w:t xml:space="preserve"> genes</w:t>
      </w:r>
      <w:r w:rsidR="00957A90">
        <w:rPr>
          <w:rFonts w:asciiTheme="majorHAnsi" w:hAnsiTheme="majorHAnsi" w:cs="Times"/>
          <w:color w:val="000000"/>
        </w:rPr>
        <w:t xml:space="preserve">. </w:t>
      </w:r>
      <w:r w:rsidR="00B8683A">
        <w:rPr>
          <w:rFonts w:asciiTheme="majorHAnsi" w:hAnsiTheme="majorHAnsi" w:cs="Times"/>
          <w:color w:val="000000"/>
        </w:rPr>
        <w:t xml:space="preserve">These haploid strains </w:t>
      </w:r>
      <w:del w:id="223" w:author="Marko" w:date="2018-08-14T19:50:00Z">
        <w:r w:rsidR="00B8683A" w:rsidRPr="007557EA" w:rsidDel="00C618CD">
          <w:rPr>
            <w:rFonts w:asciiTheme="majorHAnsi" w:hAnsiTheme="majorHAnsi" w:cs="Times"/>
            <w:color w:val="000000"/>
          </w:rPr>
          <w:delText xml:space="preserve">are </w:delText>
        </w:r>
      </w:del>
      <w:ins w:id="224" w:author="Marko" w:date="2018-08-14T19:50:00Z">
        <w:r w:rsidR="00C618CD">
          <w:rPr>
            <w:rFonts w:asciiTheme="majorHAnsi" w:hAnsiTheme="majorHAnsi" w:cs="Times"/>
            <w:color w:val="000000"/>
          </w:rPr>
          <w:t>we</w:t>
        </w:r>
        <w:r w:rsidR="00C618CD" w:rsidRPr="007557EA">
          <w:rPr>
            <w:rFonts w:asciiTheme="majorHAnsi" w:hAnsiTheme="majorHAnsi" w:cs="Times"/>
            <w:color w:val="000000"/>
          </w:rPr>
          <w:t xml:space="preserve">re </w:t>
        </w:r>
      </w:ins>
      <w:r w:rsidR="00B8683A" w:rsidRPr="007557EA">
        <w:rPr>
          <w:rFonts w:asciiTheme="majorHAnsi" w:hAnsiTheme="majorHAnsi" w:cs="Times"/>
          <w:color w:val="000000"/>
        </w:rPr>
        <w:t xml:space="preserve">then </w:t>
      </w:r>
      <w:r w:rsidR="00B8683A">
        <w:rPr>
          <w:rFonts w:asciiTheme="majorHAnsi" w:hAnsiTheme="majorHAnsi" w:cs="Times"/>
          <w:color w:val="000000"/>
        </w:rPr>
        <w:t>mated</w:t>
      </w:r>
      <w:r w:rsidR="00B8683A" w:rsidRPr="007557EA">
        <w:rPr>
          <w:rFonts w:asciiTheme="majorHAnsi" w:hAnsiTheme="majorHAnsi" w:cs="Times"/>
          <w:color w:val="000000"/>
        </w:rPr>
        <w:t xml:space="preserve"> </w:t>
      </w:r>
      <w:r w:rsidR="00B8683A">
        <w:rPr>
          <w:rFonts w:asciiTheme="majorHAnsi" w:hAnsiTheme="majorHAnsi" w:cs="Times"/>
          <w:color w:val="000000"/>
        </w:rPr>
        <w:t xml:space="preserve">to generate </w:t>
      </w:r>
      <w:r w:rsidR="00B8683A" w:rsidRPr="007557EA">
        <w:rPr>
          <w:rFonts w:asciiTheme="majorHAnsi" w:hAnsiTheme="majorHAnsi" w:cs="Times"/>
          <w:color w:val="000000"/>
        </w:rPr>
        <w:t xml:space="preserve">diploid </w:t>
      </w:r>
      <w:r w:rsidR="00B8683A">
        <w:rPr>
          <w:rFonts w:asciiTheme="majorHAnsi" w:hAnsiTheme="majorHAnsi" w:cs="Times"/>
          <w:color w:val="000000"/>
        </w:rPr>
        <w:t>strains</w:t>
      </w:r>
      <w:r w:rsidR="00B8683A" w:rsidRPr="007557EA">
        <w:rPr>
          <w:rFonts w:asciiTheme="majorHAnsi" w:hAnsiTheme="majorHAnsi" w:cs="Times"/>
          <w:color w:val="000000"/>
        </w:rPr>
        <w:t xml:space="preserve"> that have </w:t>
      </w:r>
      <w:r w:rsidR="00B8683A">
        <w:rPr>
          <w:rFonts w:asciiTheme="majorHAnsi" w:hAnsiTheme="majorHAnsi" w:cs="Times"/>
          <w:color w:val="000000"/>
        </w:rPr>
        <w:t>four</w:t>
      </w:r>
      <w:r w:rsidR="0024781A">
        <w:rPr>
          <w:rFonts w:asciiTheme="majorHAnsi" w:hAnsiTheme="majorHAnsi" w:cs="Times"/>
          <w:color w:val="000000"/>
        </w:rPr>
        <w:t xml:space="preserve"> copies of</w:t>
      </w:r>
      <w:r w:rsidR="00B8683A" w:rsidRPr="007557EA">
        <w:rPr>
          <w:rFonts w:asciiTheme="majorHAnsi" w:hAnsiTheme="majorHAnsi" w:cs="Times"/>
          <w:color w:val="000000"/>
        </w:rPr>
        <w:t xml:space="preserve"> Rvs167 and Rvs161 genes</w:t>
      </w:r>
      <w:r w:rsidR="00B8683A">
        <w:rPr>
          <w:rFonts w:asciiTheme="majorHAnsi" w:hAnsiTheme="majorHAnsi" w:cs="Times"/>
          <w:color w:val="000000"/>
        </w:rPr>
        <w:t xml:space="preserve"> (4x</w:t>
      </w:r>
      <w:r w:rsidR="00530324">
        <w:rPr>
          <w:rFonts w:asciiTheme="majorHAnsi" w:hAnsiTheme="majorHAnsi" w:cs="Times"/>
          <w:color w:val="000000"/>
        </w:rPr>
        <w:t>d</w:t>
      </w:r>
      <w:r w:rsidR="00B8683A">
        <w:rPr>
          <w:rFonts w:asciiTheme="majorHAnsi" w:hAnsiTheme="majorHAnsi" w:cs="Times"/>
          <w:color w:val="000000"/>
        </w:rPr>
        <w:t>)</w:t>
      </w:r>
      <w:r w:rsidR="00B8683A" w:rsidRPr="007557EA">
        <w:rPr>
          <w:rFonts w:asciiTheme="majorHAnsi" w:hAnsiTheme="majorHAnsi" w:cs="Times"/>
          <w:color w:val="000000"/>
        </w:rPr>
        <w:t xml:space="preserve">, </w:t>
      </w:r>
      <w:commentRangeStart w:id="225"/>
      <w:r w:rsidR="00B8683A">
        <w:rPr>
          <w:rFonts w:asciiTheme="majorHAnsi" w:hAnsiTheme="majorHAnsi" w:cs="Times"/>
          <w:color w:val="000000"/>
        </w:rPr>
        <w:t>two</w:t>
      </w:r>
      <w:r w:rsidR="00B8683A" w:rsidRPr="007557EA">
        <w:rPr>
          <w:rFonts w:asciiTheme="majorHAnsi" w:hAnsiTheme="majorHAnsi" w:cs="Times"/>
          <w:color w:val="000000"/>
        </w:rPr>
        <w:t xml:space="preserve"> copies </w:t>
      </w:r>
      <w:commentRangeEnd w:id="225"/>
      <w:r w:rsidR="000D6938">
        <w:rPr>
          <w:rStyle w:val="CommentReference"/>
        </w:rPr>
        <w:commentReference w:id="225"/>
      </w:r>
      <w:r w:rsidR="00B8683A" w:rsidRPr="007557EA">
        <w:rPr>
          <w:rFonts w:asciiTheme="majorHAnsi" w:hAnsiTheme="majorHAnsi" w:cs="Times"/>
          <w:color w:val="000000"/>
        </w:rPr>
        <w:t>(</w:t>
      </w:r>
      <w:r w:rsidR="00530324">
        <w:rPr>
          <w:rFonts w:asciiTheme="majorHAnsi" w:hAnsiTheme="majorHAnsi" w:cs="Times"/>
          <w:color w:val="000000"/>
        </w:rPr>
        <w:t>WT</w:t>
      </w:r>
      <w:r w:rsidR="00F169DA">
        <w:rPr>
          <w:rFonts w:asciiTheme="majorHAnsi" w:hAnsiTheme="majorHAnsi" w:cs="Times"/>
          <w:color w:val="000000"/>
        </w:rPr>
        <w:t xml:space="preserve"> in diploids</w:t>
      </w:r>
      <w:r w:rsidR="00530324">
        <w:rPr>
          <w:rFonts w:asciiTheme="majorHAnsi" w:hAnsiTheme="majorHAnsi" w:cs="Times"/>
          <w:color w:val="000000"/>
        </w:rPr>
        <w:t xml:space="preserve">: </w:t>
      </w:r>
      <w:r w:rsidR="00B8683A">
        <w:rPr>
          <w:rFonts w:asciiTheme="majorHAnsi" w:hAnsiTheme="majorHAnsi" w:cs="Times"/>
          <w:color w:val="000000"/>
        </w:rPr>
        <w:t>2x</w:t>
      </w:r>
      <w:r w:rsidR="00530324">
        <w:rPr>
          <w:rFonts w:asciiTheme="majorHAnsi" w:hAnsiTheme="majorHAnsi" w:cs="Times"/>
          <w:color w:val="000000"/>
        </w:rPr>
        <w:t>d</w:t>
      </w:r>
      <w:r w:rsidR="00B8683A">
        <w:rPr>
          <w:rFonts w:asciiTheme="majorHAnsi" w:hAnsiTheme="majorHAnsi" w:cs="Times"/>
          <w:color w:val="000000"/>
        </w:rPr>
        <w:t xml:space="preserve">). </w:t>
      </w:r>
      <w:r w:rsidR="00F169DA">
        <w:rPr>
          <w:rFonts w:asciiTheme="majorHAnsi" w:hAnsiTheme="majorHAnsi" w:cs="Times"/>
          <w:color w:val="000000"/>
        </w:rPr>
        <w:t>Cells</w:t>
      </w:r>
      <w:r w:rsidR="00B8683A">
        <w:rPr>
          <w:rFonts w:asciiTheme="majorHAnsi" w:hAnsiTheme="majorHAnsi" w:cs="Times"/>
          <w:color w:val="000000"/>
        </w:rPr>
        <w:t xml:space="preserve"> containing 1x copy </w:t>
      </w:r>
      <w:r w:rsidR="00EC46C4">
        <w:rPr>
          <w:rFonts w:asciiTheme="majorHAnsi" w:hAnsiTheme="majorHAnsi" w:cs="Times"/>
          <w:color w:val="000000"/>
        </w:rPr>
        <w:t>of</w:t>
      </w:r>
      <w:r w:rsidR="00B8683A">
        <w:rPr>
          <w:rFonts w:asciiTheme="majorHAnsi" w:hAnsiTheme="majorHAnsi" w:cs="Times"/>
          <w:color w:val="000000"/>
        </w:rPr>
        <w:t xml:space="preserve"> </w:t>
      </w:r>
      <w:proofErr w:type="spellStart"/>
      <w:r w:rsidR="00B8683A">
        <w:rPr>
          <w:rFonts w:asciiTheme="majorHAnsi" w:hAnsiTheme="majorHAnsi" w:cs="Times"/>
          <w:color w:val="000000"/>
        </w:rPr>
        <w:t>Rvs</w:t>
      </w:r>
      <w:proofErr w:type="spellEnd"/>
      <w:r w:rsidR="00B8683A">
        <w:rPr>
          <w:rFonts w:asciiTheme="majorHAnsi" w:hAnsiTheme="majorHAnsi" w:cs="Times"/>
          <w:color w:val="000000"/>
        </w:rPr>
        <w:t xml:space="preserve"> </w:t>
      </w:r>
      <w:del w:id="226" w:author="Marko" w:date="2018-08-14T19:50:00Z">
        <w:r w:rsidR="00B8683A" w:rsidDel="00C618CD">
          <w:rPr>
            <w:rFonts w:asciiTheme="majorHAnsi" w:hAnsiTheme="majorHAnsi" w:cs="Times"/>
            <w:color w:val="000000"/>
          </w:rPr>
          <w:delText xml:space="preserve">is </w:delText>
        </w:r>
      </w:del>
      <w:ins w:id="227" w:author="Marko" w:date="2018-08-14T19:50:00Z">
        <w:r w:rsidR="00C618CD">
          <w:rPr>
            <w:rFonts w:asciiTheme="majorHAnsi" w:hAnsiTheme="majorHAnsi" w:cs="Times"/>
            <w:color w:val="000000"/>
          </w:rPr>
          <w:t xml:space="preserve">were </w:t>
        </w:r>
      </w:ins>
      <w:r w:rsidR="00B8683A">
        <w:rPr>
          <w:rFonts w:asciiTheme="majorHAnsi" w:hAnsiTheme="majorHAnsi" w:cs="Times"/>
          <w:color w:val="000000"/>
        </w:rPr>
        <w:t>generated by crossing rvs167</w:t>
      </w:r>
      <w:r w:rsidR="00AF21C6">
        <w:rPr>
          <w:rFonts w:asciiTheme="majorHAnsi" w:hAnsiTheme="majorHAnsi" w:cs="Times"/>
          <w:color w:val="000000"/>
        </w:rPr>
        <w:t>Δ</w:t>
      </w:r>
      <w:ins w:id="228" w:author="Marko" w:date="2018-08-14T19:50:00Z">
        <w:r w:rsidR="00C42625">
          <w:rPr>
            <w:rFonts w:asciiTheme="majorHAnsi" w:hAnsiTheme="majorHAnsi" w:cs="Times"/>
            <w:color w:val="000000"/>
          </w:rPr>
          <w:t xml:space="preserve"> </w:t>
        </w:r>
      </w:ins>
      <w:r w:rsidR="00B8683A">
        <w:rPr>
          <w:rFonts w:asciiTheme="majorHAnsi" w:hAnsiTheme="majorHAnsi" w:cs="Times"/>
          <w:color w:val="000000"/>
        </w:rPr>
        <w:t>strain with an rvs161</w:t>
      </w:r>
      <w:r w:rsidR="00AF21C6">
        <w:rPr>
          <w:rFonts w:asciiTheme="majorHAnsi" w:hAnsiTheme="majorHAnsi" w:cs="Times"/>
          <w:color w:val="000000"/>
        </w:rPr>
        <w:t>Δ</w:t>
      </w:r>
      <w:ins w:id="229" w:author="Marko" w:date="2018-08-14T19:50:00Z">
        <w:r w:rsidR="003916C9">
          <w:rPr>
            <w:rFonts w:asciiTheme="majorHAnsi" w:hAnsiTheme="majorHAnsi" w:cs="Times"/>
            <w:color w:val="000000"/>
          </w:rPr>
          <w:t xml:space="preserve"> </w:t>
        </w:r>
      </w:ins>
      <w:r w:rsidR="00B8683A">
        <w:rPr>
          <w:rFonts w:asciiTheme="majorHAnsi" w:hAnsiTheme="majorHAnsi" w:cs="Times"/>
          <w:color w:val="000000"/>
        </w:rPr>
        <w:t>strain (1x</w:t>
      </w:r>
      <w:r w:rsidR="00EA58BA">
        <w:rPr>
          <w:rFonts w:asciiTheme="majorHAnsi" w:hAnsiTheme="majorHAnsi" w:cs="Times"/>
          <w:color w:val="000000"/>
        </w:rPr>
        <w:t>d</w:t>
      </w:r>
      <w:r w:rsidR="00B8683A">
        <w:rPr>
          <w:rFonts w:asciiTheme="majorHAnsi" w:hAnsiTheme="majorHAnsi" w:cs="Times"/>
          <w:color w:val="000000"/>
        </w:rPr>
        <w:t>).</w:t>
      </w:r>
      <w:r w:rsidR="00803898">
        <w:rPr>
          <w:rFonts w:asciiTheme="majorHAnsi" w:hAnsiTheme="majorHAnsi" w:cs="Times"/>
          <w:color w:val="000000"/>
        </w:rPr>
        <w:t xml:space="preserve"> </w:t>
      </w:r>
      <w:commentRangeStart w:id="230"/>
      <w:r w:rsidR="00803898">
        <w:rPr>
          <w:rFonts w:asciiTheme="majorHAnsi" w:hAnsiTheme="majorHAnsi" w:cs="Times"/>
          <w:color w:val="000000"/>
        </w:rPr>
        <w:t>Compared to haploid strains expressing Rvs167-GFP, diploid strains appear to have more endocytic patches (Fig.2.10B).</w:t>
      </w:r>
      <w:commentRangeEnd w:id="230"/>
      <w:r w:rsidR="00D0476D">
        <w:rPr>
          <w:rStyle w:val="CommentReference"/>
        </w:rPr>
        <w:commentReference w:id="230"/>
      </w:r>
      <w:commentRangeStart w:id="231"/>
      <w:r w:rsidR="00803898">
        <w:rPr>
          <w:rFonts w:asciiTheme="majorHAnsi" w:hAnsiTheme="majorHAnsi" w:cs="Times"/>
          <w:color w:val="000000"/>
        </w:rPr>
        <w:t xml:space="preserve"> </w:t>
      </w:r>
      <w:commentRangeEnd w:id="231"/>
      <w:r w:rsidR="00535D5C">
        <w:rPr>
          <w:rStyle w:val="CommentReference"/>
        </w:rPr>
        <w:commentReference w:id="231"/>
      </w:r>
    </w:p>
    <w:p w14:paraId="72DB2838" w14:textId="5645E8FB" w:rsidR="00E86BD4" w:rsidRDefault="00E86BD4" w:rsidP="00C85D8E">
      <w:pPr>
        <w:widowControl w:val="0"/>
        <w:autoSpaceDE w:val="0"/>
        <w:autoSpaceDN w:val="0"/>
        <w:adjustRightInd w:val="0"/>
        <w:spacing w:after="240"/>
        <w:rPr>
          <w:rFonts w:asciiTheme="majorHAnsi" w:hAnsiTheme="majorHAnsi" w:cs="Times"/>
          <w:color w:val="000000"/>
        </w:rPr>
      </w:pPr>
    </w:p>
    <w:p w14:paraId="609AE9DA" w14:textId="27E82E6F" w:rsidR="00DA3E9A" w:rsidRPr="0022747A" w:rsidRDefault="004033D8" w:rsidP="00DA3E9A">
      <w:pPr>
        <w:widowControl w:val="0"/>
        <w:autoSpaceDE w:val="0"/>
        <w:autoSpaceDN w:val="0"/>
        <w:adjustRightInd w:val="0"/>
        <w:spacing w:after="240"/>
        <w:jc w:val="center"/>
        <w:rPr>
          <w:rFonts w:asciiTheme="majorHAnsi" w:hAnsiTheme="majorHAnsi" w:cs="Times"/>
          <w:color w:val="000000"/>
        </w:rPr>
      </w:pPr>
      <w:r>
        <w:rPr>
          <w:rFonts w:asciiTheme="majorHAnsi" w:hAnsiTheme="majorHAnsi" w:cs="Times"/>
          <w:noProof/>
          <w:color w:val="000000"/>
          <w:lang w:eastAsia="en-GB"/>
        </w:rPr>
        <w:drawing>
          <wp:inline distT="0" distB="0" distL="0" distR="0" wp14:anchorId="4545AD42" wp14:editId="44D9C4BF">
            <wp:extent cx="5301778" cy="5964500"/>
            <wp:effectExtent l="0" t="0" r="6985" b="0"/>
            <wp:docPr id="12" name="Picture 12" descr="../figures/results_final/rvs_haploid2.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s/results_final/rvs_haploid2.a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03261" cy="5966168"/>
                    </a:xfrm>
                    <a:prstGeom prst="rect">
                      <a:avLst/>
                    </a:prstGeom>
                    <a:noFill/>
                    <a:ln>
                      <a:noFill/>
                    </a:ln>
                  </pic:spPr>
                </pic:pic>
              </a:graphicData>
            </a:graphic>
          </wp:inline>
        </w:drawing>
      </w:r>
    </w:p>
    <w:p w14:paraId="2953BA8E" w14:textId="1B1D67CE" w:rsidR="006E25FE" w:rsidRPr="006E25FE" w:rsidRDefault="005F0D59" w:rsidP="00280956">
      <w:pPr>
        <w:widowControl w:val="0"/>
        <w:autoSpaceDE w:val="0"/>
        <w:autoSpaceDN w:val="0"/>
        <w:adjustRightInd w:val="0"/>
        <w:spacing w:after="24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Fig.2.</w:t>
      </w:r>
      <w:r w:rsidR="007B103C">
        <w:rPr>
          <w:rFonts w:asciiTheme="majorHAnsi" w:eastAsia="Times New Roman" w:hAnsiTheme="majorHAnsi" w:cs="Times New Roman"/>
          <w:sz w:val="16"/>
          <w:szCs w:val="16"/>
          <w:lang w:eastAsia="en-GB"/>
        </w:rPr>
        <w:t>8</w:t>
      </w:r>
      <w:r>
        <w:rPr>
          <w:rFonts w:asciiTheme="majorHAnsi" w:eastAsia="Times New Roman" w:hAnsiTheme="majorHAnsi" w:cs="Times New Roman"/>
          <w:sz w:val="16"/>
          <w:szCs w:val="16"/>
          <w:lang w:eastAsia="en-GB"/>
        </w:rPr>
        <w:t xml:space="preserve"> A: Averaged centroid movement of Sla1-GFP in diplo</w:t>
      </w:r>
      <w:r w:rsidR="006E25FE">
        <w:rPr>
          <w:rFonts w:asciiTheme="majorHAnsi" w:eastAsia="Times New Roman" w:hAnsiTheme="majorHAnsi" w:cs="Times New Roman"/>
          <w:sz w:val="16"/>
          <w:szCs w:val="16"/>
          <w:lang w:eastAsia="en-GB"/>
        </w:rPr>
        <w:t>id strains consisting of 1</w:t>
      </w:r>
      <w:r w:rsidR="00D96C8C">
        <w:rPr>
          <w:rFonts w:asciiTheme="majorHAnsi" w:eastAsia="Times New Roman" w:hAnsiTheme="majorHAnsi" w:cs="Times New Roman"/>
          <w:sz w:val="16"/>
          <w:szCs w:val="16"/>
          <w:lang w:eastAsia="en-GB"/>
        </w:rPr>
        <w:t xml:space="preserve"> (WT, 1xh)</w:t>
      </w:r>
      <w:r w:rsidR="006E25FE">
        <w:rPr>
          <w:rFonts w:asciiTheme="majorHAnsi" w:eastAsia="Times New Roman" w:hAnsiTheme="majorHAnsi" w:cs="Times New Roman"/>
          <w:sz w:val="16"/>
          <w:szCs w:val="16"/>
          <w:lang w:eastAsia="en-GB"/>
        </w:rPr>
        <w:t xml:space="preserve">, 2 </w:t>
      </w:r>
      <w:r>
        <w:rPr>
          <w:rFonts w:asciiTheme="majorHAnsi" w:eastAsia="Times New Roman" w:hAnsiTheme="majorHAnsi" w:cs="Times New Roman"/>
          <w:sz w:val="16"/>
          <w:szCs w:val="16"/>
          <w:lang w:eastAsia="en-GB"/>
        </w:rPr>
        <w:t xml:space="preserve">copies </w:t>
      </w:r>
      <w:r w:rsidR="00D96C8C">
        <w:rPr>
          <w:rFonts w:asciiTheme="majorHAnsi" w:eastAsia="Times New Roman" w:hAnsiTheme="majorHAnsi" w:cs="Times New Roman"/>
          <w:sz w:val="16"/>
          <w:szCs w:val="16"/>
          <w:lang w:eastAsia="en-GB"/>
        </w:rPr>
        <w:t xml:space="preserve">(2xh) </w:t>
      </w:r>
      <w:r>
        <w:rPr>
          <w:rFonts w:asciiTheme="majorHAnsi" w:eastAsia="Times New Roman" w:hAnsiTheme="majorHAnsi" w:cs="Times New Roman"/>
          <w:sz w:val="16"/>
          <w:szCs w:val="16"/>
          <w:lang w:eastAsia="en-GB"/>
        </w:rPr>
        <w:t>of the Rvs161 and Rvs167 genes</w:t>
      </w:r>
      <w:r w:rsidR="00391B4D">
        <w:rPr>
          <w:rFonts w:asciiTheme="majorHAnsi" w:eastAsia="Times New Roman" w:hAnsiTheme="majorHAnsi" w:cs="Times New Roman"/>
          <w:sz w:val="16"/>
          <w:szCs w:val="16"/>
          <w:lang w:eastAsia="en-GB"/>
        </w:rPr>
        <w:t xml:space="preserve"> in haploid cells</w:t>
      </w:r>
      <w:r>
        <w:rPr>
          <w:rFonts w:asciiTheme="majorHAnsi" w:eastAsia="Times New Roman" w:hAnsiTheme="majorHAnsi" w:cs="Times New Roman"/>
          <w:sz w:val="16"/>
          <w:szCs w:val="16"/>
          <w:lang w:eastAsia="en-GB"/>
        </w:rPr>
        <w:t xml:space="preserve">. Sla1-GFP for 2x and 4x copies of </w:t>
      </w:r>
      <w:proofErr w:type="spellStart"/>
      <w:r>
        <w:rPr>
          <w:rFonts w:asciiTheme="majorHAnsi" w:eastAsia="Times New Roman" w:hAnsiTheme="majorHAnsi" w:cs="Times New Roman"/>
          <w:sz w:val="16"/>
          <w:szCs w:val="16"/>
          <w:lang w:eastAsia="en-GB"/>
        </w:rPr>
        <w:t>Rvs</w:t>
      </w:r>
      <w:proofErr w:type="spellEnd"/>
      <w:r>
        <w:rPr>
          <w:rFonts w:asciiTheme="majorHAnsi" w:eastAsia="Times New Roman" w:hAnsiTheme="majorHAnsi" w:cs="Times New Roman"/>
          <w:sz w:val="16"/>
          <w:szCs w:val="16"/>
          <w:lang w:eastAsia="en-GB"/>
        </w:rPr>
        <w:t xml:space="preserve"> are aligned so that Time=0 (s) corresponds to </w:t>
      </w:r>
      <w:r w:rsidR="0086612E">
        <w:rPr>
          <w:rFonts w:asciiTheme="majorHAnsi" w:eastAsia="Times New Roman" w:hAnsiTheme="majorHAnsi" w:cs="Times New Roman"/>
          <w:sz w:val="16"/>
          <w:szCs w:val="16"/>
          <w:lang w:eastAsia="en-GB"/>
        </w:rPr>
        <w:t xml:space="preserve">scission </w:t>
      </w:r>
      <w:proofErr w:type="gramStart"/>
      <w:r w:rsidR="0086612E">
        <w:rPr>
          <w:rFonts w:asciiTheme="majorHAnsi" w:eastAsia="Times New Roman" w:hAnsiTheme="majorHAnsi" w:cs="Times New Roman"/>
          <w:sz w:val="16"/>
          <w:szCs w:val="16"/>
          <w:lang w:eastAsia="en-GB"/>
        </w:rPr>
        <w:t>time.</w:t>
      </w:r>
      <w:r>
        <w:rPr>
          <w:rFonts w:asciiTheme="majorHAnsi" w:eastAsia="Times New Roman" w:hAnsiTheme="majorHAnsi" w:cs="Times New Roman"/>
          <w:sz w:val="16"/>
          <w:szCs w:val="16"/>
          <w:lang w:eastAsia="en-GB"/>
        </w:rPr>
        <w:t>.</w:t>
      </w:r>
      <w:proofErr w:type="gramEnd"/>
      <w:r>
        <w:rPr>
          <w:rFonts w:asciiTheme="majorHAnsi" w:eastAsia="Times New Roman" w:hAnsiTheme="majorHAnsi" w:cs="Times New Roman"/>
          <w:sz w:val="16"/>
          <w:szCs w:val="16"/>
          <w:lang w:eastAsia="en-GB"/>
        </w:rPr>
        <w:t xml:space="preserve"> Sla1-GFP for 1x strain was shifted to move inwards at the same time as the other two.</w:t>
      </w:r>
      <w:r w:rsidR="006E25FE">
        <w:rPr>
          <w:rFonts w:asciiTheme="majorHAnsi" w:eastAsia="Times New Roman" w:hAnsiTheme="majorHAnsi" w:cs="Times New Roman"/>
          <w:sz w:val="16"/>
          <w:szCs w:val="16"/>
          <w:lang w:eastAsia="en-GB"/>
        </w:rPr>
        <w:t xml:space="preserve"> B</w:t>
      </w:r>
      <w:r w:rsidR="002D3885">
        <w:rPr>
          <w:rFonts w:asciiTheme="majorHAnsi" w:eastAsia="Times New Roman" w:hAnsiTheme="majorHAnsi" w:cs="Times New Roman"/>
          <w:sz w:val="16"/>
          <w:szCs w:val="16"/>
          <w:lang w:eastAsia="en-GB"/>
        </w:rPr>
        <w:t xml:space="preserve">, C: </w:t>
      </w:r>
      <w:r w:rsidR="006E25FE">
        <w:rPr>
          <w:rFonts w:asciiTheme="majorHAnsi" w:eastAsia="Times New Roman" w:hAnsiTheme="majorHAnsi" w:cs="Times New Roman"/>
          <w:sz w:val="16"/>
          <w:szCs w:val="16"/>
          <w:lang w:eastAsia="en-GB"/>
        </w:rPr>
        <w:t xml:space="preserve"> Fluorescent intensity </w:t>
      </w:r>
      <w:r w:rsidR="002D3885">
        <w:rPr>
          <w:rFonts w:asciiTheme="majorHAnsi" w:eastAsia="Times New Roman" w:hAnsiTheme="majorHAnsi" w:cs="Times New Roman"/>
          <w:sz w:val="16"/>
          <w:szCs w:val="16"/>
          <w:lang w:eastAsia="en-GB"/>
        </w:rPr>
        <w:t xml:space="preserve">of Rvs167-GFP in same cells. Both centroids are shifted so that time=0 (s) corresponds to maxima of their fluorescent intensity. </w:t>
      </w:r>
    </w:p>
    <w:p w14:paraId="2BB9D5F7" w14:textId="77777777" w:rsidR="00067187" w:rsidRDefault="00067187" w:rsidP="00AF21C6">
      <w:pPr>
        <w:widowControl w:val="0"/>
        <w:autoSpaceDE w:val="0"/>
        <w:autoSpaceDN w:val="0"/>
        <w:adjustRightInd w:val="0"/>
        <w:outlineLvl w:val="0"/>
        <w:rPr>
          <w:ins w:id="232" w:author="Microsoft Office User" w:date="2018-08-15T14:44:00Z"/>
          <w:rFonts w:asciiTheme="majorHAnsi" w:hAnsiTheme="majorHAnsi" w:cs="Times"/>
          <w:b/>
          <w:color w:val="000000"/>
          <w:u w:val="single"/>
        </w:rPr>
      </w:pPr>
    </w:p>
    <w:p w14:paraId="1352240C" w14:textId="77777777" w:rsidR="00067187" w:rsidRDefault="00067187" w:rsidP="00AF21C6">
      <w:pPr>
        <w:widowControl w:val="0"/>
        <w:autoSpaceDE w:val="0"/>
        <w:autoSpaceDN w:val="0"/>
        <w:adjustRightInd w:val="0"/>
        <w:outlineLvl w:val="0"/>
        <w:rPr>
          <w:ins w:id="233" w:author="Microsoft Office User" w:date="2018-08-15T14:44:00Z"/>
          <w:rFonts w:asciiTheme="majorHAnsi" w:hAnsiTheme="majorHAnsi" w:cs="Times"/>
          <w:b/>
          <w:color w:val="000000"/>
          <w:u w:val="single"/>
        </w:rPr>
      </w:pPr>
    </w:p>
    <w:p w14:paraId="0B6C3073" w14:textId="72B04FDC" w:rsidR="00AD669B" w:rsidRDefault="002F239E" w:rsidP="00AF21C6">
      <w:pPr>
        <w:widowControl w:val="0"/>
        <w:autoSpaceDE w:val="0"/>
        <w:autoSpaceDN w:val="0"/>
        <w:adjustRightInd w:val="0"/>
        <w:outlineLvl w:val="0"/>
        <w:rPr>
          <w:rFonts w:asciiTheme="majorHAnsi" w:hAnsiTheme="majorHAnsi" w:cs="Times"/>
          <w:b/>
          <w:color w:val="000000"/>
          <w:u w:val="single"/>
        </w:rPr>
      </w:pPr>
      <w:commentRangeStart w:id="234"/>
      <w:r>
        <w:rPr>
          <w:rFonts w:asciiTheme="majorHAnsi" w:hAnsiTheme="majorHAnsi" w:cs="Times"/>
          <w:b/>
          <w:color w:val="000000"/>
          <w:u w:val="single"/>
        </w:rPr>
        <w:t xml:space="preserve">Sla1 </w:t>
      </w:r>
      <w:r w:rsidR="00F62762">
        <w:rPr>
          <w:rFonts w:asciiTheme="majorHAnsi" w:hAnsiTheme="majorHAnsi" w:cs="Times"/>
          <w:b/>
          <w:color w:val="000000"/>
          <w:u w:val="single"/>
        </w:rPr>
        <w:t xml:space="preserve">and </w:t>
      </w:r>
      <w:proofErr w:type="spellStart"/>
      <w:r w:rsidR="00F62762">
        <w:rPr>
          <w:rFonts w:asciiTheme="majorHAnsi" w:hAnsiTheme="majorHAnsi" w:cs="Times"/>
          <w:b/>
          <w:color w:val="000000"/>
          <w:u w:val="single"/>
        </w:rPr>
        <w:t>Rvs</w:t>
      </w:r>
      <w:proofErr w:type="spellEnd"/>
      <w:r w:rsidR="00F62762">
        <w:rPr>
          <w:rFonts w:asciiTheme="majorHAnsi" w:hAnsiTheme="majorHAnsi" w:cs="Times"/>
          <w:b/>
          <w:color w:val="000000"/>
          <w:u w:val="single"/>
        </w:rPr>
        <w:t xml:space="preserve"> in </w:t>
      </w:r>
      <w:r>
        <w:rPr>
          <w:rFonts w:asciiTheme="majorHAnsi" w:hAnsiTheme="majorHAnsi" w:cs="Times"/>
          <w:b/>
          <w:color w:val="000000"/>
          <w:u w:val="single"/>
        </w:rPr>
        <w:t>gene duplicated haploids</w:t>
      </w:r>
      <w:r w:rsidR="00AD669B" w:rsidRPr="00AD669B">
        <w:rPr>
          <w:rFonts w:asciiTheme="majorHAnsi" w:hAnsiTheme="majorHAnsi" w:cs="Times"/>
          <w:b/>
          <w:color w:val="000000"/>
          <w:u w:val="single"/>
        </w:rPr>
        <w:t>:</w:t>
      </w:r>
      <w:commentRangeEnd w:id="234"/>
      <w:r w:rsidR="0058475B">
        <w:rPr>
          <w:rStyle w:val="CommentReference"/>
        </w:rPr>
        <w:commentReference w:id="234"/>
      </w:r>
    </w:p>
    <w:p w14:paraId="2990233E" w14:textId="77777777" w:rsidR="00017A1B" w:rsidRPr="00AD669B" w:rsidRDefault="00017A1B" w:rsidP="009044A0">
      <w:pPr>
        <w:widowControl w:val="0"/>
        <w:autoSpaceDE w:val="0"/>
        <w:autoSpaceDN w:val="0"/>
        <w:adjustRightInd w:val="0"/>
        <w:rPr>
          <w:rFonts w:asciiTheme="majorHAnsi" w:hAnsiTheme="majorHAnsi" w:cs="Times"/>
          <w:b/>
          <w:color w:val="000000"/>
          <w:u w:val="single"/>
        </w:rPr>
      </w:pPr>
    </w:p>
    <w:p w14:paraId="2A5A5EFD" w14:textId="6B211132" w:rsidR="001E0F7F" w:rsidRDefault="001E0F7F" w:rsidP="009044A0">
      <w:pPr>
        <w:widowControl w:val="0"/>
        <w:autoSpaceDE w:val="0"/>
        <w:autoSpaceDN w:val="0"/>
        <w:adjustRightInd w:val="0"/>
        <w:rPr>
          <w:rFonts w:asciiTheme="majorHAnsi" w:hAnsiTheme="majorHAnsi" w:cs="Times"/>
          <w:color w:val="000000"/>
        </w:rPr>
      </w:pPr>
      <w:r>
        <w:rPr>
          <w:rFonts w:asciiTheme="majorHAnsi" w:hAnsiTheme="majorHAnsi" w:cs="Times"/>
          <w:color w:val="000000"/>
        </w:rPr>
        <w:t>In Fig.2.8A, Sla1 movement in WT (1xh) and duplicated (2xh)</w:t>
      </w:r>
      <w:r w:rsidR="009A0329">
        <w:rPr>
          <w:rFonts w:asciiTheme="majorHAnsi" w:hAnsiTheme="majorHAnsi" w:cs="Times"/>
          <w:color w:val="000000"/>
        </w:rPr>
        <w:t xml:space="preserve"> haploids are presented. WT Sla1 is aligned so that time= 0 (s) </w:t>
      </w:r>
      <w:r w:rsidR="00A7331C">
        <w:rPr>
          <w:rFonts w:asciiTheme="majorHAnsi" w:hAnsiTheme="majorHAnsi" w:cs="Times"/>
          <w:color w:val="000000"/>
        </w:rPr>
        <w:t xml:space="preserve">corresponds to scission time. Sla1 for 2xh is shifted so that it moves inwards at the same time as WT. Both Sla1 centroids move inwards at the same rate, and to the same distance of 140nm. </w:t>
      </w:r>
      <w:ins w:id="235" w:author="Marko" w:date="2018-08-14T19:53:00Z">
        <w:r w:rsidR="00627B0D">
          <w:rPr>
            <w:rFonts w:asciiTheme="majorHAnsi" w:hAnsiTheme="majorHAnsi" w:cs="Times"/>
            <w:color w:val="000000"/>
          </w:rPr>
          <w:t xml:space="preserve">Suggesting that… </w:t>
        </w:r>
        <w:r w:rsidR="00995949">
          <w:rPr>
            <w:rFonts w:asciiTheme="majorHAnsi" w:hAnsiTheme="majorHAnsi" w:cs="Times"/>
            <w:color w:val="000000"/>
          </w:rPr>
          <w:t>(</w:t>
        </w:r>
      </w:ins>
      <w:ins w:id="236" w:author="Marko" w:date="2018-08-14T19:54:00Z">
        <w:r w:rsidR="00995949">
          <w:rPr>
            <w:rFonts w:asciiTheme="majorHAnsi" w:hAnsiTheme="majorHAnsi" w:cs="Times"/>
            <w:color w:val="000000"/>
          </w:rPr>
          <w:t>H</w:t>
        </w:r>
      </w:ins>
      <w:ins w:id="237" w:author="Marko" w:date="2018-08-14T19:53:00Z">
        <w:r w:rsidR="00995949">
          <w:rPr>
            <w:rFonts w:asciiTheme="majorHAnsi" w:hAnsiTheme="majorHAnsi" w:cs="Times"/>
            <w:color w:val="000000"/>
          </w:rPr>
          <w:t xml:space="preserve">elp the reader by giving some interpretation here. </w:t>
        </w:r>
      </w:ins>
      <w:ins w:id="238" w:author="Marko" w:date="2018-08-14T19:54:00Z">
        <w:r w:rsidR="00995949">
          <w:rPr>
            <w:rFonts w:asciiTheme="majorHAnsi" w:hAnsiTheme="majorHAnsi" w:cs="Times"/>
            <w:color w:val="000000"/>
          </w:rPr>
          <w:t xml:space="preserve">What does this data say about invagination </w:t>
        </w:r>
        <w:proofErr w:type="gramStart"/>
        <w:r w:rsidR="00995949">
          <w:rPr>
            <w:rFonts w:asciiTheme="majorHAnsi" w:hAnsiTheme="majorHAnsi" w:cs="Times"/>
            <w:color w:val="000000"/>
          </w:rPr>
          <w:t>growth.</w:t>
        </w:r>
        <w:proofErr w:type="gramEnd"/>
        <w:r w:rsidR="00995949">
          <w:rPr>
            <w:rFonts w:asciiTheme="majorHAnsi" w:hAnsiTheme="majorHAnsi" w:cs="Times"/>
            <w:color w:val="000000"/>
          </w:rPr>
          <w:t>)</w:t>
        </w:r>
      </w:ins>
    </w:p>
    <w:p w14:paraId="67FAE27B" w14:textId="77777777" w:rsidR="001E0F7F" w:rsidRDefault="001E0F7F" w:rsidP="009044A0">
      <w:pPr>
        <w:widowControl w:val="0"/>
        <w:autoSpaceDE w:val="0"/>
        <w:autoSpaceDN w:val="0"/>
        <w:adjustRightInd w:val="0"/>
        <w:rPr>
          <w:rFonts w:asciiTheme="majorHAnsi" w:hAnsiTheme="majorHAnsi" w:cs="Times"/>
          <w:color w:val="000000"/>
        </w:rPr>
      </w:pPr>
    </w:p>
    <w:p w14:paraId="7FE35398" w14:textId="6EB2C970" w:rsidR="00135ABB" w:rsidRDefault="00B2695A" w:rsidP="009044A0">
      <w:pPr>
        <w:widowControl w:val="0"/>
        <w:autoSpaceDE w:val="0"/>
        <w:autoSpaceDN w:val="0"/>
        <w:adjustRightInd w:val="0"/>
        <w:rPr>
          <w:rFonts w:asciiTheme="majorHAnsi" w:hAnsiTheme="majorHAnsi" w:cs="Times"/>
          <w:color w:val="000000"/>
        </w:rPr>
      </w:pPr>
      <w:r>
        <w:rPr>
          <w:rFonts w:asciiTheme="majorHAnsi" w:hAnsiTheme="majorHAnsi" w:cs="Times"/>
          <w:color w:val="000000"/>
        </w:rPr>
        <w:t xml:space="preserve">I </w:t>
      </w:r>
      <w:r w:rsidR="001A5B1A">
        <w:rPr>
          <w:rFonts w:asciiTheme="majorHAnsi" w:hAnsiTheme="majorHAnsi" w:cs="Times"/>
          <w:color w:val="000000"/>
        </w:rPr>
        <w:t>measured</w:t>
      </w:r>
      <w:r w:rsidR="007557EA" w:rsidRPr="007557EA">
        <w:rPr>
          <w:rFonts w:asciiTheme="majorHAnsi" w:hAnsiTheme="majorHAnsi" w:cs="Times"/>
          <w:color w:val="000000"/>
        </w:rPr>
        <w:t xml:space="preserve"> th</w:t>
      </w:r>
      <w:r w:rsidR="0002115E">
        <w:rPr>
          <w:rFonts w:asciiTheme="majorHAnsi" w:hAnsiTheme="majorHAnsi" w:cs="Times"/>
          <w:color w:val="000000"/>
        </w:rPr>
        <w:t xml:space="preserve">e </w:t>
      </w:r>
      <w:r w:rsidR="00B377EB">
        <w:rPr>
          <w:rFonts w:asciiTheme="majorHAnsi" w:hAnsiTheme="majorHAnsi" w:cs="Times"/>
          <w:color w:val="000000"/>
        </w:rPr>
        <w:t>number of</w:t>
      </w:r>
      <w:r w:rsidR="0002115E">
        <w:rPr>
          <w:rFonts w:asciiTheme="majorHAnsi" w:hAnsiTheme="majorHAnsi" w:cs="Times"/>
          <w:color w:val="000000"/>
        </w:rPr>
        <w:t xml:space="preserve"> </w:t>
      </w:r>
      <w:proofErr w:type="spellStart"/>
      <w:r w:rsidR="0002115E">
        <w:rPr>
          <w:rFonts w:asciiTheme="majorHAnsi" w:hAnsiTheme="majorHAnsi" w:cs="Times"/>
          <w:color w:val="000000"/>
        </w:rPr>
        <w:t>Rvs</w:t>
      </w:r>
      <w:proofErr w:type="spellEnd"/>
      <w:r w:rsidR="0002115E">
        <w:rPr>
          <w:rFonts w:asciiTheme="majorHAnsi" w:hAnsiTheme="majorHAnsi" w:cs="Times"/>
          <w:color w:val="000000"/>
        </w:rPr>
        <w:t xml:space="preserve"> molecules recruited to endocytic sites</w:t>
      </w:r>
      <w:r w:rsidR="000D5409">
        <w:rPr>
          <w:rFonts w:asciiTheme="majorHAnsi" w:hAnsiTheme="majorHAnsi" w:cs="Times"/>
          <w:color w:val="000000"/>
        </w:rPr>
        <w:t xml:space="preserve"> in 1xh and 2xh strains.</w:t>
      </w:r>
      <w:r w:rsidR="0002115E">
        <w:rPr>
          <w:rFonts w:asciiTheme="majorHAnsi" w:hAnsiTheme="majorHAnsi" w:cs="Times"/>
          <w:color w:val="000000"/>
        </w:rPr>
        <w:t xml:space="preserve"> T</w:t>
      </w:r>
      <w:r w:rsidR="00BD7A86">
        <w:rPr>
          <w:rFonts w:asciiTheme="majorHAnsi" w:hAnsiTheme="majorHAnsi" w:cs="Times"/>
          <w:color w:val="000000"/>
        </w:rPr>
        <w:t xml:space="preserve">he maximum number of </w:t>
      </w:r>
      <w:proofErr w:type="spellStart"/>
      <w:r w:rsidR="00BD7A86">
        <w:rPr>
          <w:rFonts w:asciiTheme="majorHAnsi" w:hAnsiTheme="majorHAnsi" w:cs="Times"/>
          <w:color w:val="000000"/>
        </w:rPr>
        <w:t>Rvs</w:t>
      </w:r>
      <w:proofErr w:type="spellEnd"/>
      <w:r w:rsidR="00BD7A86">
        <w:rPr>
          <w:rFonts w:asciiTheme="majorHAnsi" w:hAnsiTheme="majorHAnsi" w:cs="Times"/>
          <w:color w:val="000000"/>
        </w:rPr>
        <w:t xml:space="preserve"> molecules recruited</w:t>
      </w:r>
      <w:r w:rsidR="00922D45">
        <w:rPr>
          <w:rFonts w:asciiTheme="majorHAnsi" w:hAnsiTheme="majorHAnsi" w:cs="Times"/>
          <w:color w:val="000000"/>
        </w:rPr>
        <w:t xml:space="preserve"> in the </w:t>
      </w:r>
      <w:r w:rsidR="005B79F0">
        <w:rPr>
          <w:rFonts w:asciiTheme="majorHAnsi" w:hAnsiTheme="majorHAnsi" w:cs="Times"/>
          <w:color w:val="000000"/>
        </w:rPr>
        <w:t>2x</w:t>
      </w:r>
      <w:r w:rsidR="00922D45">
        <w:rPr>
          <w:rFonts w:asciiTheme="majorHAnsi" w:hAnsiTheme="majorHAnsi" w:cs="Times"/>
          <w:color w:val="000000"/>
        </w:rPr>
        <w:t>h strain</w:t>
      </w:r>
      <w:r w:rsidR="00BD7A86">
        <w:rPr>
          <w:rFonts w:asciiTheme="majorHAnsi" w:hAnsiTheme="majorHAnsi" w:cs="Times"/>
          <w:color w:val="000000"/>
        </w:rPr>
        <w:t xml:space="preserve"> </w:t>
      </w:r>
      <w:r w:rsidR="0002115E">
        <w:rPr>
          <w:rFonts w:asciiTheme="majorHAnsi" w:hAnsiTheme="majorHAnsi" w:cs="Times"/>
          <w:color w:val="000000"/>
        </w:rPr>
        <w:t>is</w:t>
      </w:r>
      <w:r w:rsidR="00BD7A86">
        <w:rPr>
          <w:rFonts w:asciiTheme="majorHAnsi" w:hAnsiTheme="majorHAnsi" w:cs="Times"/>
          <w:color w:val="000000"/>
        </w:rPr>
        <w:t xml:space="preserve"> </w:t>
      </w:r>
      <w:r>
        <w:rPr>
          <w:rFonts w:asciiTheme="majorHAnsi" w:hAnsiTheme="majorHAnsi" w:cs="Times"/>
          <w:color w:val="000000"/>
        </w:rPr>
        <w:t>180, compared to 114</w:t>
      </w:r>
      <w:r w:rsidR="003760F5">
        <w:rPr>
          <w:rFonts w:asciiTheme="majorHAnsi" w:hAnsiTheme="majorHAnsi" w:cs="Times"/>
          <w:color w:val="000000"/>
        </w:rPr>
        <w:t xml:space="preserve"> in WT (</w:t>
      </w:r>
      <w:r>
        <w:rPr>
          <w:rFonts w:asciiTheme="majorHAnsi" w:hAnsiTheme="majorHAnsi" w:cs="Times"/>
          <w:color w:val="000000"/>
        </w:rPr>
        <w:t>see TABLE</w:t>
      </w:r>
      <w:r w:rsidR="005B79F0">
        <w:rPr>
          <w:rFonts w:asciiTheme="majorHAnsi" w:hAnsiTheme="majorHAnsi" w:cs="Times"/>
          <w:color w:val="000000"/>
        </w:rPr>
        <w:t>.1</w:t>
      </w:r>
      <w:r w:rsidR="005F0D59">
        <w:rPr>
          <w:rFonts w:asciiTheme="majorHAnsi" w:hAnsiTheme="majorHAnsi" w:cs="Times"/>
          <w:color w:val="000000"/>
        </w:rPr>
        <w:t>, Fig.2.8</w:t>
      </w:r>
      <w:r>
        <w:rPr>
          <w:rFonts w:asciiTheme="majorHAnsi" w:hAnsiTheme="majorHAnsi" w:cs="Times"/>
          <w:color w:val="000000"/>
        </w:rPr>
        <w:t>):</w:t>
      </w:r>
      <w:r w:rsidR="007557EA" w:rsidRPr="007557EA">
        <w:rPr>
          <w:rFonts w:asciiTheme="majorHAnsi" w:hAnsiTheme="majorHAnsi" w:cs="Times"/>
          <w:color w:val="000000"/>
        </w:rPr>
        <w:t xml:space="preserve"> 1.6x </w:t>
      </w:r>
      <w:r w:rsidR="00F767D0">
        <w:rPr>
          <w:rFonts w:asciiTheme="majorHAnsi" w:hAnsiTheme="majorHAnsi" w:cs="Times"/>
          <w:color w:val="000000"/>
        </w:rPr>
        <w:t xml:space="preserve">more </w:t>
      </w:r>
      <w:proofErr w:type="spellStart"/>
      <w:r w:rsidR="007557EA" w:rsidRPr="007557EA">
        <w:rPr>
          <w:rFonts w:asciiTheme="majorHAnsi" w:hAnsiTheme="majorHAnsi" w:cs="Times"/>
          <w:color w:val="000000"/>
        </w:rPr>
        <w:t>Rvs</w:t>
      </w:r>
      <w:proofErr w:type="spellEnd"/>
      <w:r w:rsidR="007557EA" w:rsidRPr="007557EA">
        <w:rPr>
          <w:rFonts w:asciiTheme="majorHAnsi" w:hAnsiTheme="majorHAnsi" w:cs="Times"/>
          <w:color w:val="000000"/>
        </w:rPr>
        <w:t xml:space="preserve"> is recruited to endocytic sites in the</w:t>
      </w:r>
      <w:r w:rsidR="00F767D0">
        <w:rPr>
          <w:rFonts w:asciiTheme="majorHAnsi" w:hAnsiTheme="majorHAnsi" w:cs="Times"/>
          <w:color w:val="000000"/>
        </w:rPr>
        <w:t xml:space="preserve"> gene</w:t>
      </w:r>
      <w:r w:rsidR="007557EA" w:rsidRPr="007557EA">
        <w:rPr>
          <w:rFonts w:asciiTheme="majorHAnsi" w:hAnsiTheme="majorHAnsi" w:cs="Times"/>
          <w:color w:val="000000"/>
        </w:rPr>
        <w:t xml:space="preserve"> duplicated </w:t>
      </w:r>
      <w:r w:rsidR="00F767D0">
        <w:rPr>
          <w:rFonts w:asciiTheme="majorHAnsi" w:hAnsiTheme="majorHAnsi" w:cs="Times"/>
          <w:color w:val="000000"/>
        </w:rPr>
        <w:t xml:space="preserve">strain. </w:t>
      </w:r>
      <w:r w:rsidR="00101A5C">
        <w:rPr>
          <w:rFonts w:asciiTheme="majorHAnsi" w:hAnsiTheme="majorHAnsi" w:cs="Times"/>
          <w:color w:val="000000"/>
        </w:rPr>
        <w:t xml:space="preserve">In Fig.2.8B, fluorescent intensity of Rvs167 in 1xh and 2xh cells are shown. </w:t>
      </w:r>
      <w:r w:rsidR="0078228E">
        <w:rPr>
          <w:rFonts w:asciiTheme="majorHAnsi" w:hAnsiTheme="majorHAnsi" w:cs="Times"/>
          <w:color w:val="000000"/>
        </w:rPr>
        <w:t xml:space="preserve">Both Rvs167 fluorescent intensity plots are aligned so that time=0 (s) corresponds to their respective maxima. </w:t>
      </w:r>
      <w:proofErr w:type="spellStart"/>
      <w:r w:rsidR="00A82A80">
        <w:rPr>
          <w:rFonts w:asciiTheme="majorHAnsi" w:hAnsiTheme="majorHAnsi" w:cs="Times"/>
          <w:color w:val="000000"/>
        </w:rPr>
        <w:t>Rvs</w:t>
      </w:r>
      <w:proofErr w:type="spellEnd"/>
      <w:r w:rsidR="00A82A80">
        <w:rPr>
          <w:rFonts w:asciiTheme="majorHAnsi" w:hAnsiTheme="majorHAnsi" w:cs="Times"/>
          <w:color w:val="000000"/>
        </w:rPr>
        <w:t xml:space="preserve"> accumulation takes the same amount of time in 1xh as in 2xh: </w:t>
      </w:r>
      <w:r w:rsidR="00135ABB">
        <w:rPr>
          <w:rFonts w:asciiTheme="majorHAnsi" w:hAnsiTheme="majorHAnsi" w:cs="Times"/>
          <w:color w:val="000000"/>
        </w:rPr>
        <w:t xml:space="preserve">rate at which </w:t>
      </w:r>
      <w:proofErr w:type="spellStart"/>
      <w:r w:rsidR="00135ABB">
        <w:rPr>
          <w:rFonts w:asciiTheme="majorHAnsi" w:hAnsiTheme="majorHAnsi" w:cs="Times"/>
          <w:color w:val="000000"/>
        </w:rPr>
        <w:t>Rvs</w:t>
      </w:r>
      <w:proofErr w:type="spellEnd"/>
      <w:r w:rsidR="00135ABB">
        <w:rPr>
          <w:rFonts w:asciiTheme="majorHAnsi" w:hAnsiTheme="majorHAnsi" w:cs="Times"/>
          <w:color w:val="000000"/>
        </w:rPr>
        <w:t xml:space="preserve"> molecules is </w:t>
      </w:r>
      <w:r w:rsidR="00DB5C21">
        <w:rPr>
          <w:rFonts w:asciiTheme="majorHAnsi" w:hAnsiTheme="majorHAnsi" w:cs="Times"/>
          <w:color w:val="000000"/>
        </w:rPr>
        <w:t xml:space="preserve">recruited to endocytic sites is 1.6x in </w:t>
      </w:r>
      <w:proofErr w:type="spellStart"/>
      <w:r w:rsidR="00DB5C21">
        <w:rPr>
          <w:rFonts w:asciiTheme="majorHAnsi" w:hAnsiTheme="majorHAnsi" w:cs="Times"/>
          <w:color w:val="000000"/>
        </w:rPr>
        <w:t>Rvs</w:t>
      </w:r>
      <w:proofErr w:type="spellEnd"/>
      <w:r w:rsidR="00DB5C21">
        <w:rPr>
          <w:rFonts w:asciiTheme="majorHAnsi" w:hAnsiTheme="majorHAnsi" w:cs="Times"/>
          <w:color w:val="000000"/>
        </w:rPr>
        <w:t xml:space="preserve"> duplicated cells</w:t>
      </w:r>
      <w:r w:rsidR="00A82A80">
        <w:rPr>
          <w:rFonts w:asciiTheme="majorHAnsi" w:hAnsiTheme="majorHAnsi" w:cs="Times"/>
          <w:color w:val="000000"/>
        </w:rPr>
        <w:t xml:space="preserve"> (Fig.2.8B).</w:t>
      </w:r>
      <w:r w:rsidR="00135ABB">
        <w:rPr>
          <w:rFonts w:asciiTheme="majorHAnsi" w:hAnsiTheme="majorHAnsi" w:cs="Times"/>
          <w:color w:val="000000"/>
        </w:rPr>
        <w:t xml:space="preserve"> </w:t>
      </w:r>
      <w:ins w:id="239" w:author="Marko" w:date="2018-08-14T19:55:00Z">
        <w:r w:rsidR="00594CA3">
          <w:rPr>
            <w:rFonts w:asciiTheme="majorHAnsi" w:hAnsiTheme="majorHAnsi" w:cs="Times"/>
            <w:color w:val="000000"/>
          </w:rPr>
          <w:t>Conclusion…</w:t>
        </w:r>
      </w:ins>
    </w:p>
    <w:p w14:paraId="73664003" w14:textId="77777777" w:rsidR="00135ABB" w:rsidRDefault="00135ABB" w:rsidP="009044A0">
      <w:pPr>
        <w:widowControl w:val="0"/>
        <w:autoSpaceDE w:val="0"/>
        <w:autoSpaceDN w:val="0"/>
        <w:adjustRightInd w:val="0"/>
        <w:rPr>
          <w:ins w:id="240" w:author="Marko" w:date="2018-08-14T19:55:00Z"/>
          <w:rFonts w:asciiTheme="majorHAnsi" w:hAnsiTheme="majorHAnsi" w:cs="Times"/>
          <w:color w:val="000000"/>
        </w:rPr>
      </w:pPr>
    </w:p>
    <w:p w14:paraId="5BB95855" w14:textId="77777777" w:rsidR="00594CA3" w:rsidRDefault="00594CA3" w:rsidP="009044A0">
      <w:pPr>
        <w:widowControl w:val="0"/>
        <w:autoSpaceDE w:val="0"/>
        <w:autoSpaceDN w:val="0"/>
        <w:adjustRightInd w:val="0"/>
        <w:rPr>
          <w:rFonts w:asciiTheme="majorHAnsi" w:hAnsiTheme="majorHAnsi" w:cs="Times"/>
          <w:color w:val="000000"/>
        </w:rPr>
      </w:pPr>
    </w:p>
    <w:p w14:paraId="4061489E" w14:textId="14A9D457" w:rsidR="003E0A69" w:rsidRDefault="00594CA3" w:rsidP="009044A0">
      <w:pPr>
        <w:widowControl w:val="0"/>
        <w:autoSpaceDE w:val="0"/>
        <w:autoSpaceDN w:val="0"/>
        <w:adjustRightInd w:val="0"/>
        <w:rPr>
          <w:rFonts w:asciiTheme="majorHAnsi" w:hAnsiTheme="majorHAnsi" w:cs="Times"/>
          <w:color w:val="000000"/>
        </w:rPr>
      </w:pPr>
      <w:ins w:id="241" w:author="Marko" w:date="2018-08-14T19:55:00Z">
        <w:r>
          <w:rPr>
            <w:rFonts w:asciiTheme="majorHAnsi" w:hAnsiTheme="majorHAnsi" w:cs="Times"/>
            <w:color w:val="000000"/>
          </w:rPr>
          <w:t xml:space="preserve">However, the </w:t>
        </w:r>
      </w:ins>
      <w:del w:id="242" w:author="Marko" w:date="2018-08-14T19:55:00Z">
        <w:r w:rsidR="00467E2C" w:rsidDel="00594CA3">
          <w:rPr>
            <w:rFonts w:asciiTheme="majorHAnsi" w:hAnsiTheme="majorHAnsi" w:cs="Times"/>
            <w:color w:val="000000"/>
          </w:rPr>
          <w:delText>Dynamics</w:delText>
        </w:r>
        <w:r w:rsidR="0078228E" w:rsidDel="00594CA3">
          <w:rPr>
            <w:rFonts w:asciiTheme="majorHAnsi" w:hAnsiTheme="majorHAnsi" w:cs="Times"/>
            <w:color w:val="000000"/>
          </w:rPr>
          <w:delText xml:space="preserve"> </w:delText>
        </w:r>
      </w:del>
      <w:ins w:id="243" w:author="Marko" w:date="2018-08-14T19:55:00Z">
        <w:r>
          <w:rPr>
            <w:rFonts w:asciiTheme="majorHAnsi" w:hAnsiTheme="majorHAnsi" w:cs="Times"/>
            <w:color w:val="000000"/>
          </w:rPr>
          <w:t xml:space="preserve">dynamics </w:t>
        </w:r>
      </w:ins>
      <w:r w:rsidR="0078228E">
        <w:rPr>
          <w:rFonts w:asciiTheme="majorHAnsi" w:hAnsiTheme="majorHAnsi" w:cs="Times"/>
          <w:color w:val="000000"/>
        </w:rPr>
        <w:t xml:space="preserve">of </w:t>
      </w:r>
      <w:proofErr w:type="spellStart"/>
      <w:r w:rsidR="0078228E">
        <w:rPr>
          <w:rFonts w:asciiTheme="majorHAnsi" w:hAnsiTheme="majorHAnsi" w:cs="Times"/>
          <w:color w:val="000000"/>
        </w:rPr>
        <w:t>Rvs</w:t>
      </w:r>
      <w:proofErr w:type="spellEnd"/>
      <w:r w:rsidR="0078228E">
        <w:rPr>
          <w:rFonts w:asciiTheme="majorHAnsi" w:hAnsiTheme="majorHAnsi" w:cs="Times"/>
          <w:color w:val="000000"/>
        </w:rPr>
        <w:t xml:space="preserve"> disassembly</w:t>
      </w:r>
      <w:r w:rsidR="00EB57D6">
        <w:rPr>
          <w:rFonts w:asciiTheme="majorHAnsi" w:hAnsiTheme="majorHAnsi" w:cs="Times"/>
          <w:color w:val="000000"/>
        </w:rPr>
        <w:t xml:space="preserve"> </w:t>
      </w:r>
      <w:r w:rsidR="007B103C">
        <w:rPr>
          <w:rFonts w:asciiTheme="majorHAnsi" w:hAnsiTheme="majorHAnsi" w:cs="Times"/>
          <w:color w:val="000000"/>
        </w:rPr>
        <w:t>are</w:t>
      </w:r>
      <w:r w:rsidR="00C5568D">
        <w:rPr>
          <w:rFonts w:asciiTheme="majorHAnsi" w:hAnsiTheme="majorHAnsi" w:cs="Times"/>
          <w:color w:val="000000"/>
        </w:rPr>
        <w:t xml:space="preserve"> quite</w:t>
      </w:r>
      <w:r w:rsidR="00EB57D6">
        <w:rPr>
          <w:rFonts w:asciiTheme="majorHAnsi" w:hAnsiTheme="majorHAnsi" w:cs="Times"/>
          <w:color w:val="000000"/>
        </w:rPr>
        <w:t xml:space="preserve"> </w:t>
      </w:r>
      <w:r w:rsidR="00C5568D">
        <w:rPr>
          <w:rFonts w:asciiTheme="majorHAnsi" w:hAnsiTheme="majorHAnsi" w:cs="Times"/>
          <w:color w:val="000000"/>
        </w:rPr>
        <w:t>different</w:t>
      </w:r>
      <w:r w:rsidR="00537242">
        <w:rPr>
          <w:rFonts w:asciiTheme="majorHAnsi" w:hAnsiTheme="majorHAnsi" w:cs="Times"/>
          <w:color w:val="000000"/>
        </w:rPr>
        <w:t>.</w:t>
      </w:r>
      <w:r w:rsidR="00EB57D6">
        <w:rPr>
          <w:rFonts w:asciiTheme="majorHAnsi" w:hAnsiTheme="majorHAnsi" w:cs="Times"/>
          <w:color w:val="000000"/>
        </w:rPr>
        <w:t xml:space="preserve"> Fig.</w:t>
      </w:r>
      <w:r w:rsidR="0078228E">
        <w:rPr>
          <w:rFonts w:asciiTheme="majorHAnsi" w:hAnsiTheme="majorHAnsi" w:cs="Times"/>
          <w:color w:val="000000"/>
        </w:rPr>
        <w:t>2.8B</w:t>
      </w:r>
      <w:r w:rsidR="00620970">
        <w:rPr>
          <w:rFonts w:asciiTheme="majorHAnsi" w:hAnsiTheme="majorHAnsi" w:cs="Times"/>
          <w:color w:val="000000"/>
        </w:rPr>
        <w:t xml:space="preserve"> shows that </w:t>
      </w:r>
      <w:r w:rsidR="00EB57D6">
        <w:rPr>
          <w:rFonts w:asciiTheme="majorHAnsi" w:hAnsiTheme="majorHAnsi" w:cs="Times"/>
          <w:color w:val="000000"/>
        </w:rPr>
        <w:t>disassembly is slowed by ~1</w:t>
      </w:r>
      <w:r w:rsidR="00275F15">
        <w:rPr>
          <w:rFonts w:asciiTheme="majorHAnsi" w:hAnsiTheme="majorHAnsi" w:cs="Times"/>
          <w:color w:val="000000"/>
        </w:rPr>
        <w:t>.5</w:t>
      </w:r>
      <w:r w:rsidR="00EB57D6">
        <w:rPr>
          <w:rFonts w:asciiTheme="majorHAnsi" w:hAnsiTheme="majorHAnsi" w:cs="Times"/>
          <w:color w:val="000000"/>
        </w:rPr>
        <w:t xml:space="preserve"> second</w:t>
      </w:r>
      <w:r w:rsidR="00275F15">
        <w:rPr>
          <w:rFonts w:asciiTheme="majorHAnsi" w:hAnsiTheme="majorHAnsi" w:cs="Times"/>
          <w:color w:val="000000"/>
        </w:rPr>
        <w:t>s</w:t>
      </w:r>
      <w:r w:rsidR="00467E2C">
        <w:rPr>
          <w:rFonts w:asciiTheme="majorHAnsi" w:hAnsiTheme="majorHAnsi" w:cs="Times"/>
          <w:color w:val="000000"/>
        </w:rPr>
        <w:t xml:space="preserve"> in 2xh compared to 1xh cell</w:t>
      </w:r>
      <w:r w:rsidR="00EB57D6">
        <w:rPr>
          <w:rFonts w:asciiTheme="majorHAnsi" w:hAnsiTheme="majorHAnsi" w:cs="Times"/>
          <w:color w:val="000000"/>
        </w:rPr>
        <w:t xml:space="preserve">. In the corresponding </w:t>
      </w:r>
      <w:proofErr w:type="spellStart"/>
      <w:r w:rsidR="00EB57D6">
        <w:rPr>
          <w:rFonts w:asciiTheme="majorHAnsi" w:hAnsiTheme="majorHAnsi" w:cs="Times"/>
          <w:color w:val="000000"/>
        </w:rPr>
        <w:t>Rvs</w:t>
      </w:r>
      <w:proofErr w:type="spellEnd"/>
      <w:r w:rsidR="00EB57D6">
        <w:rPr>
          <w:rFonts w:asciiTheme="majorHAnsi" w:hAnsiTheme="majorHAnsi" w:cs="Times"/>
          <w:color w:val="000000"/>
        </w:rPr>
        <w:t xml:space="preserve"> </w:t>
      </w:r>
      <w:r w:rsidR="00F63220">
        <w:rPr>
          <w:rFonts w:asciiTheme="majorHAnsi" w:hAnsiTheme="majorHAnsi" w:cs="Times"/>
          <w:color w:val="000000"/>
        </w:rPr>
        <w:t xml:space="preserve">centroid </w:t>
      </w:r>
      <w:r w:rsidR="00EB57D6">
        <w:rPr>
          <w:rFonts w:asciiTheme="majorHAnsi" w:hAnsiTheme="majorHAnsi" w:cs="Times"/>
          <w:color w:val="000000"/>
        </w:rPr>
        <w:t>movement trace</w:t>
      </w:r>
      <w:r w:rsidR="00957A90">
        <w:rPr>
          <w:rFonts w:asciiTheme="majorHAnsi" w:hAnsiTheme="majorHAnsi" w:cs="Times"/>
          <w:color w:val="000000"/>
        </w:rPr>
        <w:t>s</w:t>
      </w:r>
      <w:r w:rsidR="009C5B40">
        <w:rPr>
          <w:rFonts w:asciiTheme="majorHAnsi" w:hAnsiTheme="majorHAnsi" w:cs="Times"/>
          <w:color w:val="000000"/>
        </w:rPr>
        <w:t xml:space="preserve"> (Fig.2.8C)</w:t>
      </w:r>
      <w:r w:rsidR="00EB57D6">
        <w:rPr>
          <w:rFonts w:asciiTheme="majorHAnsi" w:hAnsiTheme="majorHAnsi" w:cs="Times"/>
          <w:color w:val="000000"/>
        </w:rPr>
        <w:t xml:space="preserve">, </w:t>
      </w:r>
      <w:r w:rsidR="00D26676">
        <w:rPr>
          <w:rFonts w:asciiTheme="majorHAnsi" w:hAnsiTheme="majorHAnsi" w:cs="Times"/>
          <w:color w:val="000000"/>
        </w:rPr>
        <w:t xml:space="preserve">instead of the sharp jump seen in </w:t>
      </w:r>
      <w:r w:rsidR="00D8719C">
        <w:rPr>
          <w:rFonts w:asciiTheme="majorHAnsi" w:hAnsiTheme="majorHAnsi" w:cs="Times"/>
          <w:color w:val="000000"/>
        </w:rPr>
        <w:t>WT</w:t>
      </w:r>
      <w:r w:rsidR="00D26676">
        <w:rPr>
          <w:rFonts w:asciiTheme="majorHAnsi" w:hAnsiTheme="majorHAnsi" w:cs="Times"/>
          <w:color w:val="000000"/>
        </w:rPr>
        <w:t xml:space="preserve">, </w:t>
      </w:r>
      <w:r w:rsidR="00D8719C">
        <w:rPr>
          <w:rFonts w:asciiTheme="majorHAnsi" w:hAnsiTheme="majorHAnsi" w:cs="Times"/>
          <w:color w:val="000000"/>
        </w:rPr>
        <w:t>there is a delay in</w:t>
      </w:r>
      <w:r w:rsidR="007F4789">
        <w:rPr>
          <w:rFonts w:asciiTheme="majorHAnsi" w:hAnsiTheme="majorHAnsi" w:cs="Times"/>
          <w:color w:val="000000"/>
        </w:rPr>
        <w:t xml:space="preserve"> movement into the cytoplasm</w:t>
      </w:r>
      <w:r w:rsidR="00D8719C">
        <w:rPr>
          <w:rFonts w:asciiTheme="majorHAnsi" w:hAnsiTheme="majorHAnsi" w:cs="Times"/>
          <w:color w:val="000000"/>
        </w:rPr>
        <w:t>.</w:t>
      </w:r>
      <w:ins w:id="244" w:author="Marko" w:date="2018-08-14T19:55:00Z">
        <w:r>
          <w:rPr>
            <w:rFonts w:asciiTheme="majorHAnsi" w:hAnsiTheme="majorHAnsi" w:cs="Times"/>
            <w:color w:val="000000"/>
          </w:rPr>
          <w:t xml:space="preserve"> Conclusion…</w:t>
        </w:r>
      </w:ins>
    </w:p>
    <w:p w14:paraId="7C54E21F" w14:textId="13357EFD" w:rsidR="009044A0" w:rsidRPr="0049403B" w:rsidRDefault="00957014" w:rsidP="009044A0">
      <w:pPr>
        <w:widowControl w:val="0"/>
        <w:autoSpaceDE w:val="0"/>
        <w:autoSpaceDN w:val="0"/>
        <w:adjustRightInd w:val="0"/>
        <w:rPr>
          <w:rFonts w:asciiTheme="majorHAnsi" w:hAnsiTheme="majorHAnsi" w:cs="Times"/>
          <w:color w:val="000000"/>
          <w:position w:val="16"/>
        </w:rPr>
      </w:pPr>
      <w:r>
        <w:rPr>
          <w:rFonts w:asciiTheme="majorHAnsi" w:hAnsiTheme="majorHAnsi" w:cs="Times"/>
          <w:noProof/>
          <w:color w:val="000000"/>
          <w:position w:val="16"/>
          <w:lang w:eastAsia="en-GB"/>
        </w:rPr>
        <w:lastRenderedPageBreak/>
        <w:drawing>
          <wp:inline distT="0" distB="0" distL="0" distR="0" wp14:anchorId="7D6F575C" wp14:editId="52D6BDA0">
            <wp:extent cx="5725160" cy="6414135"/>
            <wp:effectExtent l="0" t="0" r="0" b="0"/>
            <wp:docPr id="13" name="Picture 13" descr="../figures/results_final/protein_friction4.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s/results_final/protein_friction4.a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5160" cy="6414135"/>
                    </a:xfrm>
                    <a:prstGeom prst="rect">
                      <a:avLst/>
                    </a:prstGeom>
                    <a:noFill/>
                    <a:ln>
                      <a:noFill/>
                    </a:ln>
                  </pic:spPr>
                </pic:pic>
              </a:graphicData>
            </a:graphic>
          </wp:inline>
        </w:drawing>
      </w:r>
    </w:p>
    <w:p w14:paraId="0FEB6FB7" w14:textId="76EB515D" w:rsidR="00DC1850" w:rsidRDefault="00DC1850" w:rsidP="00EE4D5E">
      <w:pPr>
        <w:jc w:val="center"/>
        <w:rPr>
          <w:rFonts w:asciiTheme="majorHAnsi" w:eastAsia="Times New Roman" w:hAnsiTheme="majorHAnsi" w:cs="Times New Roman"/>
          <w:lang w:eastAsia="en-GB"/>
        </w:rPr>
      </w:pPr>
    </w:p>
    <w:p w14:paraId="68811D9C" w14:textId="77777777" w:rsidR="00480ADE" w:rsidRPr="007557EA" w:rsidRDefault="00480ADE" w:rsidP="00DA4C04">
      <w:pPr>
        <w:rPr>
          <w:rFonts w:asciiTheme="majorHAnsi" w:eastAsia="Times New Roman" w:hAnsiTheme="majorHAnsi" w:cs="Times New Roman"/>
          <w:lang w:eastAsia="en-GB"/>
        </w:rPr>
      </w:pPr>
    </w:p>
    <w:p w14:paraId="7BB0BCBB" w14:textId="27D0326A" w:rsidR="009044A0" w:rsidRDefault="009044A0" w:rsidP="009044A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Fig.2.</w:t>
      </w:r>
      <w:r w:rsidR="00843DC9">
        <w:rPr>
          <w:rFonts w:asciiTheme="majorHAnsi" w:eastAsia="Times New Roman" w:hAnsiTheme="majorHAnsi" w:cs="Times New Roman"/>
          <w:sz w:val="16"/>
          <w:szCs w:val="16"/>
          <w:lang w:eastAsia="en-GB"/>
        </w:rPr>
        <w:t>9</w:t>
      </w:r>
      <w:r>
        <w:rPr>
          <w:rFonts w:asciiTheme="majorHAnsi" w:eastAsia="Times New Roman" w:hAnsiTheme="majorHAnsi" w:cs="Times New Roman"/>
          <w:sz w:val="16"/>
          <w:szCs w:val="16"/>
          <w:lang w:eastAsia="en-GB"/>
        </w:rPr>
        <w:t xml:space="preserve"> A: Averaged centroid moveme</w:t>
      </w:r>
      <w:r w:rsidR="009D6888">
        <w:rPr>
          <w:rFonts w:asciiTheme="majorHAnsi" w:eastAsia="Times New Roman" w:hAnsiTheme="majorHAnsi" w:cs="Times New Roman"/>
          <w:sz w:val="16"/>
          <w:szCs w:val="16"/>
          <w:lang w:eastAsia="en-GB"/>
        </w:rPr>
        <w:t>nt of Sla1-GFP in diploid cell</w:t>
      </w:r>
      <w:r>
        <w:rPr>
          <w:rFonts w:asciiTheme="majorHAnsi" w:eastAsia="Times New Roman" w:hAnsiTheme="majorHAnsi" w:cs="Times New Roman"/>
          <w:sz w:val="16"/>
          <w:szCs w:val="16"/>
          <w:lang w:eastAsia="en-GB"/>
        </w:rPr>
        <w:t xml:space="preserve">s consisting of 1, 2, and 4 copies of the Rvs161 and Rvs167 genes. Sla1-GFP for 2x and 4x copies of </w:t>
      </w:r>
      <w:proofErr w:type="spellStart"/>
      <w:r>
        <w:rPr>
          <w:rFonts w:asciiTheme="majorHAnsi" w:eastAsia="Times New Roman" w:hAnsiTheme="majorHAnsi" w:cs="Times New Roman"/>
          <w:sz w:val="16"/>
          <w:szCs w:val="16"/>
          <w:lang w:eastAsia="en-GB"/>
        </w:rPr>
        <w:t>Rvs</w:t>
      </w:r>
      <w:proofErr w:type="spellEnd"/>
      <w:r>
        <w:rPr>
          <w:rFonts w:asciiTheme="majorHAnsi" w:eastAsia="Times New Roman" w:hAnsiTheme="majorHAnsi" w:cs="Times New Roman"/>
          <w:sz w:val="16"/>
          <w:szCs w:val="16"/>
          <w:lang w:eastAsia="en-GB"/>
        </w:rPr>
        <w:t xml:space="preserve"> are aligned so that Time=0 (s) corresponds to </w:t>
      </w:r>
      <w:r w:rsidR="009D6888">
        <w:rPr>
          <w:rFonts w:asciiTheme="majorHAnsi" w:eastAsia="Times New Roman" w:hAnsiTheme="majorHAnsi" w:cs="Times New Roman"/>
          <w:sz w:val="16"/>
          <w:szCs w:val="16"/>
          <w:lang w:eastAsia="en-GB"/>
        </w:rPr>
        <w:t>scission time.</w:t>
      </w:r>
      <w:r>
        <w:rPr>
          <w:rFonts w:asciiTheme="majorHAnsi" w:eastAsia="Times New Roman" w:hAnsiTheme="majorHAnsi" w:cs="Times New Roman"/>
          <w:sz w:val="16"/>
          <w:szCs w:val="16"/>
          <w:lang w:eastAsia="en-GB"/>
        </w:rPr>
        <w:t xml:space="preserve"> Sla1-GFP for 1x strain was shifted to move inwards at the same time as the other two.</w:t>
      </w:r>
    </w:p>
    <w:p w14:paraId="6DDA6225" w14:textId="2CB5285F" w:rsidR="00AD669B" w:rsidRDefault="009044A0" w:rsidP="009044A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B: </w:t>
      </w:r>
      <w:r w:rsidR="009D6888">
        <w:rPr>
          <w:rFonts w:asciiTheme="majorHAnsi" w:eastAsia="Times New Roman" w:hAnsiTheme="majorHAnsi" w:cs="Times New Roman"/>
          <w:sz w:val="16"/>
          <w:szCs w:val="16"/>
          <w:lang w:eastAsia="en-GB"/>
        </w:rPr>
        <w:t xml:space="preserve">Rvs167 movement in cells containing 1, 2, and </w:t>
      </w:r>
      <w:r w:rsidR="00D761EC">
        <w:rPr>
          <w:rFonts w:asciiTheme="majorHAnsi" w:eastAsia="Times New Roman" w:hAnsiTheme="majorHAnsi" w:cs="Times New Roman"/>
          <w:sz w:val="16"/>
          <w:szCs w:val="16"/>
          <w:lang w:eastAsia="en-GB"/>
        </w:rPr>
        <w:t xml:space="preserve">4 copies of </w:t>
      </w:r>
      <w:proofErr w:type="spellStart"/>
      <w:r w:rsidR="00D761EC">
        <w:rPr>
          <w:rFonts w:asciiTheme="majorHAnsi" w:eastAsia="Times New Roman" w:hAnsiTheme="majorHAnsi" w:cs="Times New Roman"/>
          <w:sz w:val="16"/>
          <w:szCs w:val="16"/>
          <w:lang w:eastAsia="en-GB"/>
        </w:rPr>
        <w:t>Rvs</w:t>
      </w:r>
      <w:proofErr w:type="spellEnd"/>
      <w:r w:rsidR="00D761EC">
        <w:rPr>
          <w:rFonts w:asciiTheme="majorHAnsi" w:eastAsia="Times New Roman" w:hAnsiTheme="majorHAnsi" w:cs="Times New Roman"/>
          <w:sz w:val="16"/>
          <w:szCs w:val="16"/>
          <w:lang w:eastAsia="en-GB"/>
        </w:rPr>
        <w:t xml:space="preserve"> genes. Each </w:t>
      </w:r>
      <w:r w:rsidR="00B9520A">
        <w:rPr>
          <w:rFonts w:asciiTheme="majorHAnsi" w:eastAsia="Times New Roman" w:hAnsiTheme="majorHAnsi" w:cs="Times New Roman"/>
          <w:sz w:val="16"/>
          <w:szCs w:val="16"/>
          <w:lang w:eastAsia="en-GB"/>
        </w:rPr>
        <w:t>is</w:t>
      </w:r>
      <w:r w:rsidR="009D6888">
        <w:rPr>
          <w:rFonts w:asciiTheme="majorHAnsi" w:eastAsia="Times New Roman" w:hAnsiTheme="majorHAnsi" w:cs="Times New Roman"/>
          <w:sz w:val="16"/>
          <w:szCs w:val="16"/>
          <w:lang w:eastAsia="en-GB"/>
        </w:rPr>
        <w:t xml:space="preserve"> </w:t>
      </w:r>
      <w:r w:rsidR="00B9520A">
        <w:rPr>
          <w:rFonts w:asciiTheme="majorHAnsi" w:eastAsia="Times New Roman" w:hAnsiTheme="majorHAnsi" w:cs="Times New Roman"/>
          <w:sz w:val="16"/>
          <w:szCs w:val="16"/>
          <w:lang w:eastAsia="en-GB"/>
        </w:rPr>
        <w:t>shifted</w:t>
      </w:r>
      <w:r w:rsidR="009D6888">
        <w:rPr>
          <w:rFonts w:asciiTheme="majorHAnsi" w:eastAsia="Times New Roman" w:hAnsiTheme="majorHAnsi" w:cs="Times New Roman"/>
          <w:sz w:val="16"/>
          <w:szCs w:val="16"/>
          <w:lang w:eastAsia="en-GB"/>
        </w:rPr>
        <w:t xml:space="preserve"> so that time=o (s) corresponds to</w:t>
      </w:r>
      <w:r w:rsidR="00B9520A">
        <w:rPr>
          <w:rFonts w:asciiTheme="majorHAnsi" w:eastAsia="Times New Roman" w:hAnsiTheme="majorHAnsi" w:cs="Times New Roman"/>
          <w:sz w:val="16"/>
          <w:szCs w:val="16"/>
          <w:lang w:eastAsia="en-GB"/>
        </w:rPr>
        <w:t xml:space="preserve"> its</w:t>
      </w:r>
      <w:r w:rsidR="009D6888">
        <w:rPr>
          <w:rFonts w:asciiTheme="majorHAnsi" w:eastAsia="Times New Roman" w:hAnsiTheme="majorHAnsi" w:cs="Times New Roman"/>
          <w:sz w:val="16"/>
          <w:szCs w:val="16"/>
          <w:lang w:eastAsia="en-GB"/>
        </w:rPr>
        <w:t xml:space="preserve"> fluorescent intensity maximum.</w:t>
      </w:r>
      <w:r w:rsidR="009541AF">
        <w:rPr>
          <w:rFonts w:asciiTheme="majorHAnsi" w:eastAsia="Times New Roman" w:hAnsiTheme="majorHAnsi" w:cs="Times New Roman"/>
          <w:sz w:val="16"/>
          <w:szCs w:val="16"/>
          <w:lang w:eastAsia="en-GB"/>
        </w:rPr>
        <w:t xml:space="preserve"> </w:t>
      </w:r>
    </w:p>
    <w:p w14:paraId="0EC4BDE1" w14:textId="4887AF68" w:rsidR="009541AF" w:rsidRDefault="009541AF" w:rsidP="009044A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C: Fluorescent </w:t>
      </w:r>
      <w:proofErr w:type="spellStart"/>
      <w:r>
        <w:rPr>
          <w:rFonts w:asciiTheme="majorHAnsi" w:eastAsia="Times New Roman" w:hAnsiTheme="majorHAnsi" w:cs="Times New Roman"/>
          <w:sz w:val="16"/>
          <w:szCs w:val="16"/>
          <w:lang w:eastAsia="en-GB"/>
        </w:rPr>
        <w:t>intenties</w:t>
      </w:r>
      <w:proofErr w:type="spellEnd"/>
      <w:r>
        <w:rPr>
          <w:rFonts w:asciiTheme="majorHAnsi" w:eastAsia="Times New Roman" w:hAnsiTheme="majorHAnsi" w:cs="Times New Roman"/>
          <w:sz w:val="16"/>
          <w:szCs w:val="16"/>
          <w:lang w:eastAsia="en-GB"/>
        </w:rPr>
        <w:t xml:space="preserve"> of Rvs167-GFP in cells containing 1, 2, 4 copies of </w:t>
      </w:r>
      <w:proofErr w:type="spellStart"/>
      <w:r>
        <w:rPr>
          <w:rFonts w:asciiTheme="majorHAnsi" w:eastAsia="Times New Roman" w:hAnsiTheme="majorHAnsi" w:cs="Times New Roman"/>
          <w:sz w:val="16"/>
          <w:szCs w:val="16"/>
          <w:lang w:eastAsia="en-GB"/>
        </w:rPr>
        <w:t>Rvs</w:t>
      </w:r>
      <w:proofErr w:type="spellEnd"/>
      <w:r>
        <w:rPr>
          <w:rFonts w:asciiTheme="majorHAnsi" w:eastAsia="Times New Roman" w:hAnsiTheme="majorHAnsi" w:cs="Times New Roman"/>
          <w:sz w:val="16"/>
          <w:szCs w:val="16"/>
          <w:lang w:eastAsia="en-GB"/>
        </w:rPr>
        <w:t xml:space="preserve">. Alignment is same as </w:t>
      </w:r>
      <w:r w:rsidR="007A441D">
        <w:rPr>
          <w:rFonts w:asciiTheme="majorHAnsi" w:eastAsia="Times New Roman" w:hAnsiTheme="majorHAnsi" w:cs="Times New Roman"/>
          <w:sz w:val="16"/>
          <w:szCs w:val="16"/>
          <w:lang w:eastAsia="en-GB"/>
        </w:rPr>
        <w:t>Fig.</w:t>
      </w:r>
      <w:r>
        <w:rPr>
          <w:rFonts w:asciiTheme="majorHAnsi" w:eastAsia="Times New Roman" w:hAnsiTheme="majorHAnsi" w:cs="Times New Roman"/>
          <w:sz w:val="16"/>
          <w:szCs w:val="16"/>
          <w:lang w:eastAsia="en-GB"/>
        </w:rPr>
        <w:t>2.9B.</w:t>
      </w:r>
    </w:p>
    <w:p w14:paraId="5726B9F8" w14:textId="77777777" w:rsidR="00EE4D5E" w:rsidRDefault="00EE4D5E" w:rsidP="009044A0">
      <w:pPr>
        <w:widowControl w:val="0"/>
        <w:autoSpaceDE w:val="0"/>
        <w:autoSpaceDN w:val="0"/>
        <w:adjustRightInd w:val="0"/>
        <w:rPr>
          <w:rFonts w:asciiTheme="majorHAnsi" w:eastAsia="Times New Roman" w:hAnsiTheme="majorHAnsi" w:cs="Times New Roman"/>
          <w:sz w:val="16"/>
          <w:szCs w:val="16"/>
          <w:lang w:eastAsia="en-GB"/>
        </w:rPr>
      </w:pPr>
    </w:p>
    <w:p w14:paraId="3F47665A" w14:textId="77777777" w:rsidR="00EE4D5E" w:rsidRDefault="00EE4D5E" w:rsidP="00EE4D5E">
      <w:pPr>
        <w:widowControl w:val="0"/>
        <w:autoSpaceDE w:val="0"/>
        <w:autoSpaceDN w:val="0"/>
        <w:adjustRightInd w:val="0"/>
        <w:jc w:val="center"/>
        <w:rPr>
          <w:rFonts w:asciiTheme="majorHAnsi" w:eastAsia="Times New Roman" w:hAnsiTheme="majorHAnsi" w:cs="Times New Roman"/>
          <w:sz w:val="16"/>
          <w:szCs w:val="16"/>
          <w:lang w:eastAsia="en-GB"/>
        </w:rPr>
      </w:pPr>
    </w:p>
    <w:p w14:paraId="312E6F40" w14:textId="77777777" w:rsidR="00EE4D5E" w:rsidRDefault="00EE4D5E" w:rsidP="00EE4D5E">
      <w:pPr>
        <w:widowControl w:val="0"/>
        <w:autoSpaceDE w:val="0"/>
        <w:autoSpaceDN w:val="0"/>
        <w:adjustRightInd w:val="0"/>
        <w:jc w:val="center"/>
        <w:rPr>
          <w:rFonts w:asciiTheme="majorHAnsi" w:eastAsia="Times New Roman" w:hAnsiTheme="majorHAnsi" w:cs="Times New Roman"/>
          <w:sz w:val="16"/>
          <w:szCs w:val="16"/>
          <w:lang w:eastAsia="en-GB"/>
        </w:rPr>
      </w:pPr>
    </w:p>
    <w:p w14:paraId="5D6EBAF2" w14:textId="77777777" w:rsidR="00EE4D5E" w:rsidRDefault="00EE4D5E" w:rsidP="00EE4D5E">
      <w:pPr>
        <w:widowControl w:val="0"/>
        <w:autoSpaceDE w:val="0"/>
        <w:autoSpaceDN w:val="0"/>
        <w:adjustRightInd w:val="0"/>
        <w:jc w:val="center"/>
        <w:rPr>
          <w:rFonts w:asciiTheme="majorHAnsi" w:eastAsia="Times New Roman" w:hAnsiTheme="majorHAnsi" w:cs="Times New Roman"/>
          <w:sz w:val="16"/>
          <w:szCs w:val="16"/>
          <w:lang w:eastAsia="en-GB"/>
        </w:rPr>
      </w:pPr>
    </w:p>
    <w:p w14:paraId="7C06C7CD" w14:textId="77777777" w:rsidR="00EE4D5E" w:rsidRDefault="00EE4D5E" w:rsidP="00EE4D5E">
      <w:pPr>
        <w:widowControl w:val="0"/>
        <w:autoSpaceDE w:val="0"/>
        <w:autoSpaceDN w:val="0"/>
        <w:adjustRightInd w:val="0"/>
        <w:jc w:val="center"/>
        <w:rPr>
          <w:rFonts w:asciiTheme="majorHAnsi" w:eastAsia="Times New Roman" w:hAnsiTheme="majorHAnsi" w:cs="Times New Roman"/>
          <w:sz w:val="16"/>
          <w:szCs w:val="16"/>
          <w:lang w:eastAsia="en-GB"/>
        </w:rPr>
      </w:pPr>
    </w:p>
    <w:p w14:paraId="03B944B3" w14:textId="012E31FE" w:rsidR="00EE4D5E" w:rsidRDefault="007A0551" w:rsidP="00EE4D5E">
      <w:pPr>
        <w:widowControl w:val="0"/>
        <w:autoSpaceDE w:val="0"/>
        <w:autoSpaceDN w:val="0"/>
        <w:adjustRightInd w:val="0"/>
        <w:jc w:val="center"/>
        <w:rPr>
          <w:rFonts w:asciiTheme="majorHAnsi" w:eastAsia="Times New Roman" w:hAnsiTheme="majorHAnsi" w:cs="Times New Roman"/>
          <w:sz w:val="16"/>
          <w:szCs w:val="16"/>
          <w:lang w:eastAsia="en-GB"/>
        </w:rPr>
      </w:pPr>
      <w:r>
        <w:rPr>
          <w:rFonts w:asciiTheme="majorHAnsi" w:eastAsia="Times New Roman" w:hAnsiTheme="majorHAnsi" w:cs="Times New Roman"/>
          <w:noProof/>
          <w:sz w:val="16"/>
          <w:szCs w:val="16"/>
          <w:lang w:eastAsia="en-GB"/>
        </w:rPr>
        <w:lastRenderedPageBreak/>
        <w:drawing>
          <wp:inline distT="0" distB="0" distL="0" distR="0" wp14:anchorId="27BBE9A7" wp14:editId="4EDFCCE2">
            <wp:extent cx="5200941" cy="3755915"/>
            <wp:effectExtent l="0" t="0" r="0" b="3810"/>
            <wp:docPr id="10" name="Picture 10" descr="../figures/results_final/protein_frictionB.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s/results_final/protein_frictionB.ai"/>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05233" cy="3759014"/>
                    </a:xfrm>
                    <a:prstGeom prst="rect">
                      <a:avLst/>
                    </a:prstGeom>
                    <a:noFill/>
                    <a:ln>
                      <a:noFill/>
                    </a:ln>
                  </pic:spPr>
                </pic:pic>
              </a:graphicData>
            </a:graphic>
          </wp:inline>
        </w:drawing>
      </w:r>
    </w:p>
    <w:p w14:paraId="2F6F0ACA" w14:textId="2ABA5220" w:rsidR="00D63CB4" w:rsidRPr="00D63CB4" w:rsidRDefault="00CF7F92" w:rsidP="0073701A">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Fig.2.10 A: </w:t>
      </w:r>
      <w:r w:rsidR="00D63CB4">
        <w:rPr>
          <w:rFonts w:asciiTheme="majorHAnsi" w:eastAsia="Times New Roman" w:hAnsiTheme="majorHAnsi" w:cs="Times New Roman"/>
          <w:sz w:val="16"/>
          <w:szCs w:val="16"/>
          <w:lang w:eastAsia="en-GB"/>
        </w:rPr>
        <w:t xml:space="preserve">Maximum intensity projection of time-lapse movies of haploid and diploid cells expressing Rvs167-GFP. Scale bar =2um.                 B: Maximum molecule number </w:t>
      </w:r>
      <w:r w:rsidR="00940EF8">
        <w:rPr>
          <w:rFonts w:asciiTheme="majorHAnsi" w:eastAsia="Times New Roman" w:hAnsiTheme="majorHAnsi" w:cs="Times New Roman"/>
          <w:sz w:val="16"/>
          <w:szCs w:val="16"/>
          <w:lang w:eastAsia="en-GB"/>
        </w:rPr>
        <w:t xml:space="preserve">and standard error of mean </w:t>
      </w:r>
      <w:r w:rsidR="00D63CB4">
        <w:rPr>
          <w:rFonts w:asciiTheme="majorHAnsi" w:eastAsia="Times New Roman" w:hAnsiTheme="majorHAnsi" w:cs="Times New Roman"/>
          <w:sz w:val="16"/>
          <w:szCs w:val="16"/>
          <w:lang w:eastAsia="en-GB"/>
        </w:rPr>
        <w:t>of Rvs167-GFP and Abp1-</w:t>
      </w:r>
      <w:r w:rsidR="006749AE">
        <w:rPr>
          <w:rFonts w:asciiTheme="majorHAnsi" w:eastAsia="Times New Roman" w:hAnsiTheme="majorHAnsi" w:cs="Times New Roman"/>
          <w:sz w:val="16"/>
          <w:szCs w:val="16"/>
          <w:lang w:eastAsia="en-GB"/>
        </w:rPr>
        <w:t xml:space="preserve">mCherry in diploid strains, </w:t>
      </w:r>
      <w:proofErr w:type="gramStart"/>
      <w:r w:rsidR="006749AE">
        <w:rPr>
          <w:rFonts w:asciiTheme="majorHAnsi" w:eastAsia="Times New Roman" w:hAnsiTheme="majorHAnsi" w:cs="Times New Roman"/>
          <w:sz w:val="16"/>
          <w:szCs w:val="16"/>
          <w:lang w:eastAsia="en-GB"/>
        </w:rPr>
        <w:t>Only</w:t>
      </w:r>
      <w:proofErr w:type="gramEnd"/>
      <w:r w:rsidR="00D63CB4">
        <w:rPr>
          <w:rFonts w:asciiTheme="majorHAnsi" w:eastAsia="Times New Roman" w:hAnsiTheme="majorHAnsi" w:cs="Times New Roman"/>
          <w:sz w:val="16"/>
          <w:szCs w:val="16"/>
          <w:lang w:eastAsia="en-GB"/>
        </w:rPr>
        <w:t xml:space="preserve"> one allele of Abp1 is tagged with m-Cherry, so double the amount shown here is expected to be recruited.</w:t>
      </w:r>
      <w:r w:rsidR="0073701A" w:rsidRPr="0073701A">
        <w:rPr>
          <w:rFonts w:asciiTheme="majorHAnsi" w:eastAsia="Times New Roman" w:hAnsiTheme="majorHAnsi" w:cs="Times New Roman"/>
          <w:sz w:val="16"/>
          <w:szCs w:val="16"/>
          <w:lang w:eastAsia="en-GB"/>
        </w:rPr>
        <w:t xml:space="preserve"> </w:t>
      </w:r>
      <w:r w:rsidR="00D34129">
        <w:rPr>
          <w:rFonts w:asciiTheme="majorHAnsi" w:eastAsia="Times New Roman" w:hAnsiTheme="majorHAnsi" w:cs="Times New Roman"/>
          <w:sz w:val="16"/>
          <w:szCs w:val="16"/>
          <w:lang w:eastAsia="en-GB"/>
        </w:rPr>
        <w:t>P-values from two-sided z test.</w:t>
      </w:r>
      <w:r w:rsidR="0073701A" w:rsidRPr="0073701A">
        <w:rPr>
          <w:rFonts w:asciiTheme="majorHAnsi" w:eastAsia="Times New Roman" w:hAnsiTheme="majorHAnsi" w:cs="Times New Roman"/>
          <w:sz w:val="16"/>
          <w:szCs w:val="16"/>
          <w:lang w:eastAsia="en-GB"/>
        </w:rPr>
        <w:t xml:space="preserve"> * = p </w:t>
      </w:r>
      <w:r w:rsidR="0073701A">
        <w:rPr>
          <w:rFonts w:asciiTheme="majorHAnsi" w:eastAsia="Times New Roman" w:hAnsiTheme="majorHAnsi" w:cs="Times New Roman"/>
          <w:sz w:val="16"/>
          <w:szCs w:val="16"/>
          <w:lang w:eastAsia="en-GB"/>
        </w:rPr>
        <w:t>&lt;</w:t>
      </w:r>
      <w:r w:rsidR="0073701A" w:rsidRPr="0073701A">
        <w:rPr>
          <w:rFonts w:asciiTheme="majorHAnsi" w:eastAsia="Times New Roman" w:hAnsiTheme="majorHAnsi" w:cs="Times New Roman"/>
          <w:sz w:val="16"/>
          <w:szCs w:val="16"/>
          <w:lang w:eastAsia="en-GB"/>
        </w:rPr>
        <w:t xml:space="preserve"> </w:t>
      </w:r>
      <w:proofErr w:type="gramStart"/>
      <w:r w:rsidR="0073701A" w:rsidRPr="0073701A">
        <w:rPr>
          <w:rFonts w:asciiTheme="majorHAnsi" w:eastAsia="Times New Roman" w:hAnsiTheme="majorHAnsi" w:cs="Times New Roman"/>
          <w:sz w:val="16"/>
          <w:szCs w:val="16"/>
          <w:lang w:eastAsia="en-GB"/>
        </w:rPr>
        <w:t>0.05 ,</w:t>
      </w:r>
      <w:proofErr w:type="gramEnd"/>
      <w:r w:rsidR="0073701A" w:rsidRPr="0073701A">
        <w:rPr>
          <w:rFonts w:asciiTheme="majorHAnsi" w:eastAsia="Times New Roman" w:hAnsiTheme="majorHAnsi" w:cs="Times New Roman"/>
          <w:sz w:val="16"/>
          <w:szCs w:val="16"/>
          <w:lang w:eastAsia="en-GB"/>
        </w:rPr>
        <w:t xml:space="preserve"> **</w:t>
      </w:r>
      <w:r w:rsidR="0073701A">
        <w:rPr>
          <w:rFonts w:asciiTheme="majorHAnsi" w:eastAsia="Times New Roman" w:hAnsiTheme="majorHAnsi" w:cs="Times New Roman"/>
          <w:sz w:val="16"/>
          <w:szCs w:val="16"/>
          <w:lang w:eastAsia="en-GB"/>
        </w:rPr>
        <w:t xml:space="preserve"> = p&lt;</w:t>
      </w:r>
      <w:r w:rsidR="0073701A" w:rsidRPr="0073701A">
        <w:rPr>
          <w:rFonts w:asciiTheme="majorHAnsi" w:eastAsia="Times New Roman" w:hAnsiTheme="majorHAnsi" w:cs="Times New Roman"/>
          <w:sz w:val="16"/>
          <w:szCs w:val="16"/>
          <w:lang w:eastAsia="en-GB"/>
        </w:rPr>
        <w:t>0.01, *** = p</w:t>
      </w:r>
      <w:r w:rsidR="0073701A">
        <w:rPr>
          <w:rFonts w:asciiTheme="majorHAnsi" w:eastAsia="Times New Roman" w:hAnsiTheme="majorHAnsi" w:cs="Times New Roman"/>
          <w:sz w:val="16"/>
          <w:szCs w:val="16"/>
          <w:lang w:eastAsia="en-GB"/>
        </w:rPr>
        <w:t>&lt;</w:t>
      </w:r>
      <w:r w:rsidR="0073701A" w:rsidRPr="0073701A">
        <w:rPr>
          <w:rFonts w:asciiTheme="majorHAnsi" w:eastAsia="Times New Roman" w:hAnsiTheme="majorHAnsi" w:cs="Times New Roman"/>
          <w:sz w:val="16"/>
          <w:szCs w:val="16"/>
          <w:lang w:eastAsia="en-GB"/>
        </w:rPr>
        <w:t>0.001.</w:t>
      </w:r>
    </w:p>
    <w:p w14:paraId="1701F185" w14:textId="77777777" w:rsidR="00EE4D5E" w:rsidRDefault="00EE4D5E" w:rsidP="00AD669B">
      <w:pPr>
        <w:widowControl w:val="0"/>
        <w:autoSpaceDE w:val="0"/>
        <w:autoSpaceDN w:val="0"/>
        <w:adjustRightInd w:val="0"/>
        <w:rPr>
          <w:rFonts w:asciiTheme="majorHAnsi" w:hAnsiTheme="majorHAnsi" w:cs="Times"/>
          <w:b/>
          <w:color w:val="000000"/>
          <w:u w:val="single"/>
        </w:rPr>
      </w:pPr>
    </w:p>
    <w:p w14:paraId="56297188" w14:textId="126AFFCC" w:rsidR="00DC1850" w:rsidRPr="00AD669B" w:rsidRDefault="00BE3014" w:rsidP="00AF21C6">
      <w:pPr>
        <w:widowControl w:val="0"/>
        <w:autoSpaceDE w:val="0"/>
        <w:autoSpaceDN w:val="0"/>
        <w:adjustRightInd w:val="0"/>
        <w:outlineLvl w:val="0"/>
        <w:rPr>
          <w:rFonts w:asciiTheme="majorHAnsi" w:hAnsiTheme="majorHAnsi" w:cs="Times"/>
          <w:b/>
          <w:color w:val="000000"/>
          <w:u w:val="single"/>
        </w:rPr>
      </w:pPr>
      <w:r>
        <w:rPr>
          <w:rFonts w:asciiTheme="majorHAnsi" w:hAnsiTheme="majorHAnsi" w:cs="Times"/>
          <w:b/>
          <w:color w:val="000000"/>
          <w:u w:val="single"/>
        </w:rPr>
        <w:t xml:space="preserve">Sla1 and </w:t>
      </w:r>
      <w:proofErr w:type="spellStart"/>
      <w:r>
        <w:rPr>
          <w:rFonts w:asciiTheme="majorHAnsi" w:hAnsiTheme="majorHAnsi" w:cs="Times"/>
          <w:b/>
          <w:color w:val="000000"/>
          <w:u w:val="single"/>
        </w:rPr>
        <w:t>Rvs</w:t>
      </w:r>
      <w:proofErr w:type="spellEnd"/>
      <w:r>
        <w:rPr>
          <w:rFonts w:asciiTheme="majorHAnsi" w:hAnsiTheme="majorHAnsi" w:cs="Times"/>
          <w:b/>
          <w:color w:val="000000"/>
          <w:u w:val="single"/>
        </w:rPr>
        <w:t xml:space="preserve"> in gene duplicated </w:t>
      </w:r>
      <w:commentRangeStart w:id="245"/>
      <w:r>
        <w:rPr>
          <w:rFonts w:asciiTheme="majorHAnsi" w:hAnsiTheme="majorHAnsi" w:cs="Times"/>
          <w:b/>
          <w:color w:val="000000"/>
          <w:u w:val="single"/>
        </w:rPr>
        <w:t>diploids</w:t>
      </w:r>
      <w:commentRangeEnd w:id="245"/>
      <w:r w:rsidR="00360B07">
        <w:rPr>
          <w:rStyle w:val="CommentReference"/>
        </w:rPr>
        <w:commentReference w:id="245"/>
      </w:r>
      <w:r w:rsidR="00AD669B" w:rsidRPr="00AD669B">
        <w:rPr>
          <w:rFonts w:asciiTheme="majorHAnsi" w:hAnsiTheme="majorHAnsi" w:cs="Times"/>
          <w:b/>
          <w:color w:val="000000"/>
          <w:u w:val="single"/>
        </w:rPr>
        <w:t>:</w:t>
      </w:r>
    </w:p>
    <w:p w14:paraId="48C2026D" w14:textId="77777777" w:rsidR="00BE7124" w:rsidRDefault="00EC460D"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In diploid cells</w:t>
      </w:r>
      <w:r w:rsidR="005A1B71">
        <w:rPr>
          <w:rFonts w:asciiTheme="majorHAnsi" w:eastAsia="Times New Roman" w:hAnsiTheme="majorHAnsi" w:cs="Times New Roman"/>
          <w:lang w:eastAsia="en-GB"/>
        </w:rPr>
        <w:t xml:space="preserve"> expressing 1 (1xd), 2 (2xd), and 4 (4xd) copies of </w:t>
      </w:r>
      <w:proofErr w:type="spellStart"/>
      <w:r w:rsidR="005A1B71">
        <w:rPr>
          <w:rFonts w:asciiTheme="majorHAnsi" w:eastAsia="Times New Roman" w:hAnsiTheme="majorHAnsi" w:cs="Times New Roman"/>
          <w:lang w:eastAsia="en-GB"/>
        </w:rPr>
        <w:t>Rvs</w:t>
      </w:r>
      <w:proofErr w:type="spellEnd"/>
      <w:r w:rsidR="005A1B71">
        <w:rPr>
          <w:rFonts w:asciiTheme="majorHAnsi" w:eastAsia="Times New Roman" w:hAnsiTheme="majorHAnsi" w:cs="Times New Roman"/>
          <w:lang w:eastAsia="en-GB"/>
        </w:rPr>
        <w:t>,</w:t>
      </w:r>
      <w:r>
        <w:rPr>
          <w:rFonts w:asciiTheme="majorHAnsi" w:eastAsia="Times New Roman" w:hAnsiTheme="majorHAnsi" w:cs="Times New Roman"/>
          <w:lang w:eastAsia="en-GB"/>
        </w:rPr>
        <w:t xml:space="preserve"> </w:t>
      </w:r>
      <w:r w:rsidR="005A1B71">
        <w:rPr>
          <w:rFonts w:asciiTheme="majorHAnsi" w:eastAsia="Times New Roman" w:hAnsiTheme="majorHAnsi" w:cs="Times New Roman"/>
          <w:lang w:eastAsia="en-GB"/>
        </w:rPr>
        <w:t xml:space="preserve">Sla1 movement, </w:t>
      </w:r>
      <w:proofErr w:type="spellStart"/>
      <w:r w:rsidR="005A1B71">
        <w:rPr>
          <w:rFonts w:asciiTheme="majorHAnsi" w:eastAsia="Times New Roman" w:hAnsiTheme="majorHAnsi" w:cs="Times New Roman"/>
          <w:lang w:eastAsia="en-GB"/>
        </w:rPr>
        <w:t>Rvs</w:t>
      </w:r>
      <w:proofErr w:type="spellEnd"/>
      <w:r w:rsidR="005A1B71">
        <w:rPr>
          <w:rFonts w:asciiTheme="majorHAnsi" w:eastAsia="Times New Roman" w:hAnsiTheme="majorHAnsi" w:cs="Times New Roman"/>
          <w:lang w:eastAsia="en-GB"/>
        </w:rPr>
        <w:t xml:space="preserve"> dyna</w:t>
      </w:r>
      <w:r w:rsidR="001B2334">
        <w:rPr>
          <w:rFonts w:asciiTheme="majorHAnsi" w:eastAsia="Times New Roman" w:hAnsiTheme="majorHAnsi" w:cs="Times New Roman"/>
          <w:lang w:eastAsia="en-GB"/>
        </w:rPr>
        <w:t>mic</w:t>
      </w:r>
      <w:r w:rsidR="005A1B71">
        <w:rPr>
          <w:rFonts w:asciiTheme="majorHAnsi" w:eastAsia="Times New Roman" w:hAnsiTheme="majorHAnsi" w:cs="Times New Roman"/>
          <w:lang w:eastAsia="en-GB"/>
        </w:rPr>
        <w:t xml:space="preserve">s, and </w:t>
      </w:r>
      <w:r w:rsidR="00127C46">
        <w:rPr>
          <w:rFonts w:asciiTheme="majorHAnsi" w:eastAsia="Times New Roman" w:hAnsiTheme="majorHAnsi" w:cs="Times New Roman"/>
          <w:lang w:eastAsia="en-GB"/>
        </w:rPr>
        <w:t xml:space="preserve">recruitment </w:t>
      </w:r>
      <w:r w:rsidR="005A1B71">
        <w:rPr>
          <w:rFonts w:asciiTheme="majorHAnsi" w:eastAsia="Times New Roman" w:hAnsiTheme="majorHAnsi" w:cs="Times New Roman"/>
          <w:lang w:eastAsia="en-GB"/>
        </w:rPr>
        <w:t xml:space="preserve">numbers are compared. </w:t>
      </w:r>
    </w:p>
    <w:p w14:paraId="17BDC0D2" w14:textId="4F02B1FF" w:rsidR="001B2334" w:rsidRDefault="00BE7124" w:rsidP="001B233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 Fig.2.9A, </w:t>
      </w:r>
      <w:r w:rsidR="008F1B4C">
        <w:rPr>
          <w:rFonts w:asciiTheme="majorHAnsi" w:eastAsia="Times New Roman" w:hAnsiTheme="majorHAnsi" w:cs="Times New Roman"/>
          <w:lang w:eastAsia="en-GB"/>
        </w:rPr>
        <w:t>Sla1 in</w:t>
      </w:r>
      <w:r>
        <w:rPr>
          <w:rFonts w:asciiTheme="majorHAnsi" w:eastAsia="Times New Roman" w:hAnsiTheme="majorHAnsi" w:cs="Times New Roman"/>
          <w:lang w:eastAsia="en-GB"/>
        </w:rPr>
        <w:t xml:space="preserve"> the three cell types are shown. In</w:t>
      </w:r>
      <w:r w:rsidR="008F1B4C">
        <w:rPr>
          <w:rFonts w:asciiTheme="majorHAnsi" w:eastAsia="Times New Roman" w:hAnsiTheme="majorHAnsi" w:cs="Times New Roman"/>
          <w:lang w:eastAsia="en-GB"/>
        </w:rPr>
        <w:t xml:space="preserve"> all cases time=0 (s) corresponds to scission time. </w:t>
      </w:r>
      <w:r w:rsidR="001B2334">
        <w:rPr>
          <w:rFonts w:asciiTheme="majorHAnsi" w:eastAsia="Times New Roman" w:hAnsiTheme="majorHAnsi" w:cs="Times New Roman"/>
          <w:lang w:eastAsia="en-GB"/>
        </w:rPr>
        <w:t>Sla1 movement is the same in 4xd and 2xd cells</w:t>
      </w:r>
      <w:r>
        <w:rPr>
          <w:rFonts w:asciiTheme="majorHAnsi" w:eastAsia="Times New Roman" w:hAnsiTheme="majorHAnsi" w:cs="Times New Roman"/>
          <w:lang w:eastAsia="en-GB"/>
        </w:rPr>
        <w:t>: they move at the same rate, and to the same lengths of about 140nm</w:t>
      </w:r>
      <w:r w:rsidR="001B2334">
        <w:rPr>
          <w:rFonts w:asciiTheme="majorHAnsi" w:eastAsia="Times New Roman" w:hAnsiTheme="majorHAnsi" w:cs="Times New Roman"/>
          <w:lang w:eastAsia="en-GB"/>
        </w:rPr>
        <w:t>. In 1xd strain, Sla1 movement</w:t>
      </w:r>
      <w:r w:rsidR="000029FA">
        <w:rPr>
          <w:rFonts w:asciiTheme="majorHAnsi" w:eastAsia="Times New Roman" w:hAnsiTheme="majorHAnsi" w:cs="Times New Roman"/>
          <w:lang w:eastAsia="en-GB"/>
        </w:rPr>
        <w:t xml:space="preserve"> rate is the same till about 110nm, and</w:t>
      </w:r>
      <w:r w:rsidR="001B2334">
        <w:rPr>
          <w:rFonts w:asciiTheme="majorHAnsi" w:eastAsia="Times New Roman" w:hAnsiTheme="majorHAnsi" w:cs="Times New Roman"/>
          <w:lang w:eastAsia="en-GB"/>
        </w:rPr>
        <w:t xml:space="preserve"> is </w:t>
      </w:r>
      <w:r w:rsidR="000029FA">
        <w:rPr>
          <w:rFonts w:asciiTheme="majorHAnsi" w:eastAsia="Times New Roman" w:hAnsiTheme="majorHAnsi" w:cs="Times New Roman"/>
          <w:lang w:eastAsia="en-GB"/>
        </w:rPr>
        <w:t xml:space="preserve">then </w:t>
      </w:r>
      <w:r w:rsidR="001B2334">
        <w:rPr>
          <w:rFonts w:asciiTheme="majorHAnsi" w:eastAsia="Times New Roman" w:hAnsiTheme="majorHAnsi" w:cs="Times New Roman"/>
          <w:lang w:eastAsia="en-GB"/>
        </w:rPr>
        <w:t>slightly reduced</w:t>
      </w:r>
      <w:r w:rsidR="000029FA">
        <w:rPr>
          <w:rFonts w:asciiTheme="majorHAnsi" w:eastAsia="Times New Roman" w:hAnsiTheme="majorHAnsi" w:cs="Times New Roman"/>
          <w:lang w:eastAsia="en-GB"/>
        </w:rPr>
        <w:t>. Sla1 movement in 1xd</w:t>
      </w:r>
      <w:r w:rsidR="001B2334">
        <w:rPr>
          <w:rFonts w:asciiTheme="majorHAnsi" w:eastAsia="Times New Roman" w:hAnsiTheme="majorHAnsi" w:cs="Times New Roman"/>
          <w:lang w:eastAsia="en-GB"/>
        </w:rPr>
        <w:t xml:space="preserve"> suggest</w:t>
      </w:r>
      <w:r w:rsidR="00A60362">
        <w:rPr>
          <w:rFonts w:asciiTheme="majorHAnsi" w:eastAsia="Times New Roman" w:hAnsiTheme="majorHAnsi" w:cs="Times New Roman"/>
          <w:lang w:eastAsia="en-GB"/>
        </w:rPr>
        <w:t>s</w:t>
      </w:r>
      <w:r w:rsidR="001B2334">
        <w:rPr>
          <w:rFonts w:asciiTheme="majorHAnsi" w:eastAsia="Times New Roman" w:hAnsiTheme="majorHAnsi" w:cs="Times New Roman"/>
          <w:lang w:eastAsia="en-GB"/>
        </w:rPr>
        <w:t xml:space="preserve"> that vesicle scission occurs at invagination lengths about 10nm shorter than that in </w:t>
      </w:r>
      <w:r w:rsidR="0097174A">
        <w:rPr>
          <w:rFonts w:asciiTheme="majorHAnsi" w:eastAsia="Times New Roman" w:hAnsiTheme="majorHAnsi" w:cs="Times New Roman"/>
          <w:lang w:eastAsia="en-GB"/>
        </w:rPr>
        <w:t>2xd and 4xd</w:t>
      </w:r>
      <w:r w:rsidR="001B2334">
        <w:rPr>
          <w:rFonts w:asciiTheme="majorHAnsi" w:eastAsia="Times New Roman" w:hAnsiTheme="majorHAnsi" w:cs="Times New Roman"/>
          <w:lang w:eastAsia="en-GB"/>
        </w:rPr>
        <w:t xml:space="preserve">. </w:t>
      </w:r>
    </w:p>
    <w:p w14:paraId="3C2DEBF6" w14:textId="77777777" w:rsidR="00BE7124" w:rsidRDefault="00BE7124" w:rsidP="00DA4C04">
      <w:pPr>
        <w:rPr>
          <w:rFonts w:asciiTheme="majorHAnsi" w:eastAsia="Times New Roman" w:hAnsiTheme="majorHAnsi" w:cs="Times New Roman"/>
          <w:lang w:eastAsia="en-GB"/>
        </w:rPr>
      </w:pPr>
    </w:p>
    <w:p w14:paraId="4227F4AE" w14:textId="2C0BD585" w:rsidR="004A5634" w:rsidRDefault="00DD134A"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R</w:t>
      </w:r>
      <w:r w:rsidR="008E33B8">
        <w:rPr>
          <w:rFonts w:asciiTheme="majorHAnsi" w:eastAsia="Times New Roman" w:hAnsiTheme="majorHAnsi" w:cs="Times New Roman"/>
          <w:lang w:eastAsia="en-GB"/>
        </w:rPr>
        <w:t>vs167 movement and fluorescent intensities</w:t>
      </w:r>
      <w:r>
        <w:rPr>
          <w:rFonts w:asciiTheme="majorHAnsi" w:eastAsia="Times New Roman" w:hAnsiTheme="majorHAnsi" w:cs="Times New Roman"/>
          <w:lang w:eastAsia="en-GB"/>
        </w:rPr>
        <w:t xml:space="preserve"> are shown in Fig.2.9</w:t>
      </w:r>
      <w:r w:rsidR="008E33B8">
        <w:rPr>
          <w:rFonts w:asciiTheme="majorHAnsi" w:eastAsia="Times New Roman" w:hAnsiTheme="majorHAnsi" w:cs="Times New Roman"/>
          <w:lang w:eastAsia="en-GB"/>
        </w:rPr>
        <w:t xml:space="preserve"> </w:t>
      </w:r>
      <w:proofErr w:type="gramStart"/>
      <w:r>
        <w:rPr>
          <w:rFonts w:asciiTheme="majorHAnsi" w:eastAsia="Times New Roman" w:hAnsiTheme="majorHAnsi" w:cs="Times New Roman"/>
          <w:lang w:eastAsia="en-GB"/>
        </w:rPr>
        <w:t>B,C.</w:t>
      </w:r>
      <w:proofErr w:type="gramEnd"/>
      <w:r>
        <w:rPr>
          <w:rFonts w:asciiTheme="majorHAnsi" w:eastAsia="Times New Roman" w:hAnsiTheme="majorHAnsi" w:cs="Times New Roman"/>
          <w:lang w:eastAsia="en-GB"/>
        </w:rPr>
        <w:t xml:space="preserve"> </w:t>
      </w:r>
    </w:p>
    <w:p w14:paraId="7093B641" w14:textId="77777777" w:rsidR="00815B6B" w:rsidRDefault="004A5634" w:rsidP="004A563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Magnitude of inward movement of the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is similar for the 4xd, 2xd and 1xd. In the 1x strain, however, the centroid disappears immediately after scission, suggesting that there is reduced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at the base of the newly formed vesicle compared to the </w:t>
      </w:r>
      <w:r w:rsidR="00045815">
        <w:rPr>
          <w:rFonts w:asciiTheme="majorHAnsi" w:eastAsia="Times New Roman" w:hAnsiTheme="majorHAnsi" w:cs="Times New Roman"/>
          <w:lang w:eastAsia="en-GB"/>
        </w:rPr>
        <w:t>2xd and 4xd</w:t>
      </w:r>
      <w:r>
        <w:rPr>
          <w:rFonts w:asciiTheme="majorHAnsi" w:eastAsia="Times New Roman" w:hAnsiTheme="majorHAnsi" w:cs="Times New Roman"/>
          <w:lang w:eastAsia="en-GB"/>
        </w:rPr>
        <w:t>.</w:t>
      </w:r>
    </w:p>
    <w:p w14:paraId="0E75AB6F" w14:textId="77777777" w:rsidR="00815B6B" w:rsidRDefault="00815B6B" w:rsidP="004A5634">
      <w:pPr>
        <w:rPr>
          <w:rFonts w:asciiTheme="majorHAnsi" w:eastAsia="Times New Roman" w:hAnsiTheme="majorHAnsi" w:cs="Times New Roman"/>
          <w:lang w:eastAsia="en-GB"/>
        </w:rPr>
      </w:pPr>
    </w:p>
    <w:p w14:paraId="3F0744AF" w14:textId="56F35555" w:rsidR="00EC460D" w:rsidRDefault="004A5634"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Recruitment dynamics of </w:t>
      </w:r>
      <w:proofErr w:type="spellStart"/>
      <w:r w:rsidR="00DF6C74">
        <w:rPr>
          <w:rFonts w:asciiTheme="majorHAnsi" w:eastAsia="Times New Roman" w:hAnsiTheme="majorHAnsi" w:cs="Times New Roman"/>
          <w:lang w:eastAsia="en-GB"/>
        </w:rPr>
        <w:t>Rvs</w:t>
      </w:r>
      <w:proofErr w:type="spellEnd"/>
      <w:r w:rsidR="00DF6C74">
        <w:rPr>
          <w:rFonts w:asciiTheme="majorHAnsi" w:eastAsia="Times New Roman" w:hAnsiTheme="majorHAnsi" w:cs="Times New Roman"/>
          <w:lang w:eastAsia="en-GB"/>
        </w:rPr>
        <w:t xml:space="preserve"> in </w:t>
      </w:r>
      <w:r>
        <w:rPr>
          <w:rFonts w:asciiTheme="majorHAnsi" w:eastAsia="Times New Roman" w:hAnsiTheme="majorHAnsi" w:cs="Times New Roman"/>
          <w:lang w:eastAsia="en-GB"/>
        </w:rPr>
        <w:t>all three are different: in the 4x</w:t>
      </w:r>
      <w:r w:rsidR="00815B6B">
        <w:rPr>
          <w:rFonts w:asciiTheme="majorHAnsi" w:eastAsia="Times New Roman" w:hAnsiTheme="majorHAnsi" w:cs="Times New Roman"/>
          <w:lang w:eastAsia="en-GB"/>
        </w:rPr>
        <w:t>d</w:t>
      </w:r>
      <w:r>
        <w:rPr>
          <w:rFonts w:asciiTheme="majorHAnsi" w:eastAsia="Times New Roman" w:hAnsiTheme="majorHAnsi" w:cs="Times New Roman"/>
          <w:lang w:eastAsia="en-GB"/>
        </w:rPr>
        <w:t xml:space="preserve"> strain,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is recruited at a rate of </w:t>
      </w:r>
      <w:r w:rsidR="00815B6B">
        <w:rPr>
          <w:rFonts w:asciiTheme="majorHAnsi" w:eastAsia="Times New Roman" w:hAnsiTheme="majorHAnsi" w:cs="Times New Roman"/>
          <w:lang w:eastAsia="en-GB"/>
        </w:rPr>
        <w:t xml:space="preserve">about </w:t>
      </w:r>
      <w:r>
        <w:rPr>
          <w:rFonts w:asciiTheme="majorHAnsi" w:eastAsia="Times New Roman" w:hAnsiTheme="majorHAnsi" w:cs="Times New Roman"/>
          <w:lang w:eastAsia="en-GB"/>
        </w:rPr>
        <w:t>5</w:t>
      </w:r>
      <w:r w:rsidR="00C169BA">
        <w:rPr>
          <w:rFonts w:asciiTheme="majorHAnsi" w:eastAsia="Times New Roman" w:hAnsiTheme="majorHAnsi" w:cs="Times New Roman"/>
          <w:lang w:eastAsia="en-GB"/>
        </w:rPr>
        <w:t>1</w:t>
      </w:r>
      <w:r>
        <w:rPr>
          <w:rFonts w:asciiTheme="majorHAnsi" w:eastAsia="Times New Roman" w:hAnsiTheme="majorHAnsi" w:cs="Times New Roman"/>
          <w:lang w:eastAsia="en-GB"/>
        </w:rPr>
        <w:t xml:space="preserve"> molecules/second, which is reduced to 27</w:t>
      </w:r>
      <w:r w:rsidR="00C169BA">
        <w:rPr>
          <w:rFonts w:asciiTheme="majorHAnsi" w:eastAsia="Times New Roman" w:hAnsiTheme="majorHAnsi" w:cs="Times New Roman"/>
          <w:lang w:eastAsia="en-GB"/>
        </w:rPr>
        <w:t>.5</w:t>
      </w:r>
      <w:r>
        <w:rPr>
          <w:rFonts w:asciiTheme="majorHAnsi" w:eastAsia="Times New Roman" w:hAnsiTheme="majorHAnsi" w:cs="Times New Roman"/>
          <w:lang w:eastAsia="en-GB"/>
        </w:rPr>
        <w:t xml:space="preserve"> </w:t>
      </w:r>
      <w:proofErr w:type="spellStart"/>
      <w:proofErr w:type="gramStart"/>
      <w:r>
        <w:rPr>
          <w:rFonts w:asciiTheme="majorHAnsi" w:eastAsia="Times New Roman" w:hAnsiTheme="majorHAnsi" w:cs="Times New Roman"/>
          <w:lang w:eastAsia="en-GB"/>
        </w:rPr>
        <w:t>molec</w:t>
      </w:r>
      <w:proofErr w:type="spellEnd"/>
      <w:r w:rsidR="00C169BA">
        <w:rPr>
          <w:rFonts w:asciiTheme="majorHAnsi" w:eastAsia="Times New Roman" w:hAnsiTheme="majorHAnsi" w:cs="Times New Roman"/>
          <w:lang w:eastAsia="en-GB"/>
        </w:rPr>
        <w:t>.</w:t>
      </w:r>
      <w:r>
        <w:rPr>
          <w:rFonts w:asciiTheme="majorHAnsi" w:eastAsia="Times New Roman" w:hAnsiTheme="majorHAnsi" w:cs="Times New Roman"/>
          <w:lang w:eastAsia="en-GB"/>
        </w:rPr>
        <w:t>/</w:t>
      </w:r>
      <w:proofErr w:type="gramEnd"/>
      <w:r>
        <w:rPr>
          <w:rFonts w:asciiTheme="majorHAnsi" w:eastAsia="Times New Roman" w:hAnsiTheme="majorHAnsi" w:cs="Times New Roman"/>
          <w:lang w:eastAsia="en-GB"/>
        </w:rPr>
        <w:t>sec</w:t>
      </w:r>
      <w:r w:rsidR="00C169BA">
        <w:rPr>
          <w:rFonts w:asciiTheme="majorHAnsi" w:eastAsia="Times New Roman" w:hAnsiTheme="majorHAnsi" w:cs="Times New Roman"/>
          <w:lang w:eastAsia="en-GB"/>
        </w:rPr>
        <w:t>.</w:t>
      </w:r>
      <w:r>
        <w:rPr>
          <w:rFonts w:asciiTheme="majorHAnsi" w:eastAsia="Times New Roman" w:hAnsiTheme="majorHAnsi" w:cs="Times New Roman"/>
          <w:lang w:eastAsia="en-GB"/>
        </w:rPr>
        <w:t xml:space="preserve"> for 2x</w:t>
      </w:r>
      <w:r w:rsidR="00815B6B">
        <w:rPr>
          <w:rFonts w:asciiTheme="majorHAnsi" w:eastAsia="Times New Roman" w:hAnsiTheme="majorHAnsi" w:cs="Times New Roman"/>
          <w:lang w:eastAsia="en-GB"/>
        </w:rPr>
        <w:t>d and 1</w:t>
      </w:r>
      <w:r w:rsidR="00C169BA">
        <w:rPr>
          <w:rFonts w:asciiTheme="majorHAnsi" w:eastAsia="Times New Roman" w:hAnsiTheme="majorHAnsi" w:cs="Times New Roman"/>
          <w:lang w:eastAsia="en-GB"/>
        </w:rPr>
        <w:t>3</w:t>
      </w:r>
      <w:r w:rsidR="00815B6B">
        <w:rPr>
          <w:rFonts w:asciiTheme="majorHAnsi" w:eastAsia="Times New Roman" w:hAnsiTheme="majorHAnsi" w:cs="Times New Roman"/>
          <w:lang w:eastAsia="en-GB"/>
        </w:rPr>
        <w:t>.</w:t>
      </w:r>
      <w:r w:rsidR="00C169BA">
        <w:rPr>
          <w:rFonts w:asciiTheme="majorHAnsi" w:eastAsia="Times New Roman" w:hAnsiTheme="majorHAnsi" w:cs="Times New Roman"/>
          <w:lang w:eastAsia="en-GB"/>
        </w:rPr>
        <w:t>6</w:t>
      </w:r>
      <w:r w:rsidR="00815B6B">
        <w:rPr>
          <w:rFonts w:asciiTheme="majorHAnsi" w:eastAsia="Times New Roman" w:hAnsiTheme="majorHAnsi" w:cs="Times New Roman"/>
          <w:lang w:eastAsia="en-GB"/>
        </w:rPr>
        <w:t xml:space="preserve"> </w:t>
      </w:r>
      <w:proofErr w:type="spellStart"/>
      <w:r w:rsidR="00815B6B">
        <w:rPr>
          <w:rFonts w:asciiTheme="majorHAnsi" w:eastAsia="Times New Roman" w:hAnsiTheme="majorHAnsi" w:cs="Times New Roman"/>
          <w:lang w:eastAsia="en-GB"/>
        </w:rPr>
        <w:t>molec</w:t>
      </w:r>
      <w:proofErr w:type="spellEnd"/>
      <w:r w:rsidR="00C169BA">
        <w:rPr>
          <w:rFonts w:asciiTheme="majorHAnsi" w:eastAsia="Times New Roman" w:hAnsiTheme="majorHAnsi" w:cs="Times New Roman"/>
          <w:lang w:eastAsia="en-GB"/>
        </w:rPr>
        <w:t>.</w:t>
      </w:r>
      <w:r w:rsidR="00815B6B">
        <w:rPr>
          <w:rFonts w:asciiTheme="majorHAnsi" w:eastAsia="Times New Roman" w:hAnsiTheme="majorHAnsi" w:cs="Times New Roman"/>
          <w:lang w:eastAsia="en-GB"/>
        </w:rPr>
        <w:t>/sec</w:t>
      </w:r>
      <w:r w:rsidR="00C169BA">
        <w:rPr>
          <w:rFonts w:asciiTheme="majorHAnsi" w:eastAsia="Times New Roman" w:hAnsiTheme="majorHAnsi" w:cs="Times New Roman"/>
          <w:lang w:eastAsia="en-GB"/>
        </w:rPr>
        <w:t>.</w:t>
      </w:r>
      <w:r w:rsidR="00815B6B">
        <w:rPr>
          <w:rFonts w:asciiTheme="majorHAnsi" w:eastAsia="Times New Roman" w:hAnsiTheme="majorHAnsi" w:cs="Times New Roman"/>
          <w:lang w:eastAsia="en-GB"/>
        </w:rPr>
        <w:t xml:space="preserve"> for the 1xd</w:t>
      </w:r>
      <w:r>
        <w:rPr>
          <w:rFonts w:asciiTheme="majorHAnsi" w:eastAsia="Times New Roman" w:hAnsiTheme="majorHAnsi" w:cs="Times New Roman"/>
          <w:lang w:eastAsia="en-GB"/>
        </w:rPr>
        <w:t xml:space="preserve">. </w:t>
      </w:r>
      <w:r w:rsidR="009375BF">
        <w:rPr>
          <w:rFonts w:asciiTheme="majorHAnsi" w:eastAsia="Times New Roman" w:hAnsiTheme="majorHAnsi" w:cs="Times New Roman"/>
          <w:lang w:eastAsia="en-GB"/>
        </w:rPr>
        <w:t xml:space="preserve">Recruitment of </w:t>
      </w:r>
      <w:proofErr w:type="spellStart"/>
      <w:r w:rsidR="009375BF">
        <w:rPr>
          <w:rFonts w:asciiTheme="majorHAnsi" w:eastAsia="Times New Roman" w:hAnsiTheme="majorHAnsi" w:cs="Times New Roman"/>
          <w:lang w:eastAsia="en-GB"/>
        </w:rPr>
        <w:t>Rvs</w:t>
      </w:r>
      <w:proofErr w:type="spellEnd"/>
      <w:r w:rsidR="009375BF">
        <w:rPr>
          <w:rFonts w:asciiTheme="majorHAnsi" w:eastAsia="Times New Roman" w:hAnsiTheme="majorHAnsi" w:cs="Times New Roman"/>
          <w:lang w:eastAsia="en-GB"/>
        </w:rPr>
        <w:t xml:space="preserve"> is not directly proportionate to gene copy number: </w:t>
      </w:r>
      <w:commentRangeStart w:id="246"/>
      <w:r w:rsidR="009375BF">
        <w:rPr>
          <w:rFonts w:asciiTheme="majorHAnsi" w:eastAsia="Times New Roman" w:hAnsiTheme="majorHAnsi" w:cs="Times New Roman"/>
          <w:lang w:eastAsia="en-GB"/>
        </w:rPr>
        <w:t xml:space="preserve">maximum number of </w:t>
      </w:r>
      <w:proofErr w:type="spellStart"/>
      <w:r w:rsidR="009375BF">
        <w:rPr>
          <w:rFonts w:asciiTheme="majorHAnsi" w:eastAsia="Times New Roman" w:hAnsiTheme="majorHAnsi" w:cs="Times New Roman"/>
          <w:lang w:eastAsia="en-GB"/>
        </w:rPr>
        <w:t>Rvs</w:t>
      </w:r>
      <w:proofErr w:type="spellEnd"/>
      <w:r w:rsidR="009375BF">
        <w:rPr>
          <w:rFonts w:asciiTheme="majorHAnsi" w:eastAsia="Times New Roman" w:hAnsiTheme="majorHAnsi" w:cs="Times New Roman"/>
          <w:lang w:eastAsia="en-GB"/>
        </w:rPr>
        <w:t xml:space="preserve"> recru</w:t>
      </w:r>
      <w:r w:rsidR="00957A90">
        <w:rPr>
          <w:rFonts w:asciiTheme="majorHAnsi" w:eastAsia="Times New Roman" w:hAnsiTheme="majorHAnsi" w:cs="Times New Roman"/>
          <w:lang w:eastAsia="en-GB"/>
        </w:rPr>
        <w:t xml:space="preserve">ited increases from </w:t>
      </w:r>
      <w:commentRangeStart w:id="247"/>
      <w:r w:rsidR="00957A90">
        <w:rPr>
          <w:rFonts w:asciiTheme="majorHAnsi" w:eastAsia="Times New Roman" w:hAnsiTheme="majorHAnsi" w:cs="Times New Roman"/>
          <w:lang w:eastAsia="en-GB"/>
        </w:rPr>
        <w:t>101</w:t>
      </w:r>
      <w:commentRangeEnd w:id="247"/>
      <w:r w:rsidR="002452B8">
        <w:rPr>
          <w:rStyle w:val="CommentReference"/>
        </w:rPr>
        <w:commentReference w:id="247"/>
      </w:r>
      <w:r w:rsidR="00957A90">
        <w:rPr>
          <w:rFonts w:asciiTheme="majorHAnsi" w:eastAsia="Times New Roman" w:hAnsiTheme="majorHAnsi" w:cs="Times New Roman"/>
          <w:lang w:eastAsia="en-GB"/>
        </w:rPr>
        <w:t xml:space="preserve"> </w:t>
      </w:r>
      <w:del w:id="248" w:author="Marko" w:date="2018-08-14T20:02:00Z">
        <w:r w:rsidR="00042831" w:rsidDel="003E3971">
          <w:rPr>
            <w:rFonts w:asciiTheme="majorHAnsi" w:eastAsia="Times New Roman" w:hAnsiTheme="majorHAnsi" w:cs="Times New Roman"/>
            <w:lang w:eastAsia="en-GB"/>
          </w:rPr>
          <w:delText xml:space="preserve">from </w:delText>
        </w:r>
      </w:del>
      <w:r w:rsidR="00042831">
        <w:rPr>
          <w:rFonts w:asciiTheme="majorHAnsi" w:eastAsia="Times New Roman" w:hAnsiTheme="majorHAnsi" w:cs="Times New Roman"/>
          <w:lang w:eastAsia="en-GB"/>
        </w:rPr>
        <w:t xml:space="preserve">in the 2x </w:t>
      </w:r>
      <w:proofErr w:type="spellStart"/>
      <w:r w:rsidR="00042831">
        <w:rPr>
          <w:rFonts w:asciiTheme="majorHAnsi" w:eastAsia="Times New Roman" w:hAnsiTheme="majorHAnsi" w:cs="Times New Roman"/>
          <w:lang w:eastAsia="en-GB"/>
        </w:rPr>
        <w:t>Rvs</w:t>
      </w:r>
      <w:proofErr w:type="spellEnd"/>
      <w:r w:rsidR="00042831">
        <w:rPr>
          <w:rFonts w:asciiTheme="majorHAnsi" w:eastAsia="Times New Roman" w:hAnsiTheme="majorHAnsi" w:cs="Times New Roman"/>
          <w:lang w:eastAsia="en-GB"/>
        </w:rPr>
        <w:t xml:space="preserve"> strain to </w:t>
      </w:r>
      <w:r w:rsidR="00957A90">
        <w:rPr>
          <w:rFonts w:asciiTheme="majorHAnsi" w:eastAsia="Times New Roman" w:hAnsiTheme="majorHAnsi" w:cs="Times New Roman"/>
          <w:lang w:eastAsia="en-GB"/>
        </w:rPr>
        <w:t>143</w:t>
      </w:r>
      <w:r w:rsidR="00042831">
        <w:rPr>
          <w:rFonts w:asciiTheme="majorHAnsi" w:eastAsia="Times New Roman" w:hAnsiTheme="majorHAnsi" w:cs="Times New Roman"/>
          <w:lang w:eastAsia="en-GB"/>
        </w:rPr>
        <w:t xml:space="preserve"> in the 4x strain</w:t>
      </w:r>
      <w:r w:rsidR="008A59AA">
        <w:rPr>
          <w:rFonts w:asciiTheme="majorHAnsi" w:eastAsia="Times New Roman" w:hAnsiTheme="majorHAnsi" w:cs="Times New Roman"/>
          <w:lang w:eastAsia="en-GB"/>
        </w:rPr>
        <w:t xml:space="preserve"> (see TABLE1</w:t>
      </w:r>
      <w:r w:rsidR="004C32F0">
        <w:rPr>
          <w:rFonts w:asciiTheme="majorHAnsi" w:eastAsia="Times New Roman" w:hAnsiTheme="majorHAnsi" w:cs="Times New Roman"/>
          <w:lang w:eastAsia="en-GB"/>
        </w:rPr>
        <w:t>)</w:t>
      </w:r>
      <w:r w:rsidR="00042831">
        <w:rPr>
          <w:rFonts w:asciiTheme="majorHAnsi" w:eastAsia="Times New Roman" w:hAnsiTheme="majorHAnsi" w:cs="Times New Roman"/>
          <w:lang w:eastAsia="en-GB"/>
        </w:rPr>
        <w:t xml:space="preserve">. In the 1x </w:t>
      </w:r>
      <w:proofErr w:type="spellStart"/>
      <w:r w:rsidR="00042831">
        <w:rPr>
          <w:rFonts w:asciiTheme="majorHAnsi" w:eastAsia="Times New Roman" w:hAnsiTheme="majorHAnsi" w:cs="Times New Roman"/>
          <w:lang w:eastAsia="en-GB"/>
        </w:rPr>
        <w:t>Rvs</w:t>
      </w:r>
      <w:proofErr w:type="spellEnd"/>
      <w:r w:rsidR="00042831">
        <w:rPr>
          <w:rFonts w:asciiTheme="majorHAnsi" w:eastAsia="Times New Roman" w:hAnsiTheme="majorHAnsi" w:cs="Times New Roman"/>
          <w:lang w:eastAsia="en-GB"/>
        </w:rPr>
        <w:t xml:space="preserve"> strain, 80</w:t>
      </w:r>
      <w:r w:rsidR="00957A90">
        <w:rPr>
          <w:rFonts w:asciiTheme="majorHAnsi" w:eastAsia="Times New Roman" w:hAnsiTheme="majorHAnsi" w:cs="Times New Roman"/>
          <w:lang w:eastAsia="en-GB"/>
        </w:rPr>
        <w:t xml:space="preserve"> </w:t>
      </w:r>
      <w:r w:rsidR="00042831">
        <w:rPr>
          <w:rFonts w:asciiTheme="majorHAnsi" w:eastAsia="Times New Roman" w:hAnsiTheme="majorHAnsi" w:cs="Times New Roman"/>
          <w:lang w:eastAsia="en-GB"/>
        </w:rPr>
        <w:t xml:space="preserve">molecules of </w:t>
      </w:r>
      <w:proofErr w:type="spellStart"/>
      <w:r w:rsidR="00042831">
        <w:rPr>
          <w:rFonts w:asciiTheme="majorHAnsi" w:eastAsia="Times New Roman" w:hAnsiTheme="majorHAnsi" w:cs="Times New Roman"/>
          <w:lang w:eastAsia="en-GB"/>
        </w:rPr>
        <w:t>Rvs</w:t>
      </w:r>
      <w:proofErr w:type="spellEnd"/>
      <w:r w:rsidR="00042831">
        <w:rPr>
          <w:rFonts w:asciiTheme="majorHAnsi" w:eastAsia="Times New Roman" w:hAnsiTheme="majorHAnsi" w:cs="Times New Roman"/>
          <w:lang w:eastAsia="en-GB"/>
        </w:rPr>
        <w:t xml:space="preserve"> are recruited before scission occurs.</w:t>
      </w:r>
      <w:commentRangeEnd w:id="246"/>
      <w:r w:rsidR="004B0456">
        <w:rPr>
          <w:rStyle w:val="CommentReference"/>
        </w:rPr>
        <w:commentReference w:id="246"/>
      </w:r>
      <w:r w:rsidR="00042831">
        <w:rPr>
          <w:rFonts w:asciiTheme="majorHAnsi" w:eastAsia="Times New Roman" w:hAnsiTheme="majorHAnsi" w:cs="Times New Roman"/>
          <w:lang w:eastAsia="en-GB"/>
        </w:rPr>
        <w:t xml:space="preserve"> </w:t>
      </w:r>
      <w:r w:rsidR="006A58F6">
        <w:rPr>
          <w:rFonts w:asciiTheme="majorHAnsi" w:eastAsia="Times New Roman" w:hAnsiTheme="majorHAnsi" w:cs="Times New Roman"/>
          <w:lang w:eastAsia="en-GB"/>
        </w:rPr>
        <w:t xml:space="preserve">In order to determine whether this is a reflection on protein availability or if something else limits recruitment of </w:t>
      </w:r>
      <w:proofErr w:type="spellStart"/>
      <w:r w:rsidR="006A58F6">
        <w:rPr>
          <w:rFonts w:asciiTheme="majorHAnsi" w:eastAsia="Times New Roman" w:hAnsiTheme="majorHAnsi" w:cs="Times New Roman"/>
          <w:lang w:eastAsia="en-GB"/>
        </w:rPr>
        <w:t>Rvs</w:t>
      </w:r>
      <w:proofErr w:type="spellEnd"/>
      <w:r w:rsidR="006A58F6">
        <w:rPr>
          <w:rFonts w:asciiTheme="majorHAnsi" w:eastAsia="Times New Roman" w:hAnsiTheme="majorHAnsi" w:cs="Times New Roman"/>
          <w:lang w:eastAsia="en-GB"/>
        </w:rPr>
        <w:t xml:space="preserve">, I </w:t>
      </w:r>
      <w:del w:id="249" w:author="Marko" w:date="2018-08-14T20:04:00Z">
        <w:r w:rsidR="001F7BA5" w:rsidDel="00097A61">
          <w:rPr>
            <w:rFonts w:asciiTheme="majorHAnsi" w:eastAsia="Times New Roman" w:hAnsiTheme="majorHAnsi" w:cs="Times New Roman"/>
            <w:lang w:eastAsia="en-GB"/>
          </w:rPr>
          <w:delText xml:space="preserve">roughly </w:delText>
        </w:r>
      </w:del>
      <w:r w:rsidR="006A58F6">
        <w:rPr>
          <w:rFonts w:asciiTheme="majorHAnsi" w:eastAsia="Times New Roman" w:hAnsiTheme="majorHAnsi" w:cs="Times New Roman"/>
          <w:lang w:eastAsia="en-GB"/>
        </w:rPr>
        <w:t xml:space="preserve">quantified the cytoplasmic </w:t>
      </w:r>
      <w:del w:id="250" w:author="Marko" w:date="2018-08-14T20:06:00Z">
        <w:r w:rsidR="006A58F6" w:rsidDel="00097A61">
          <w:rPr>
            <w:rFonts w:asciiTheme="majorHAnsi" w:eastAsia="Times New Roman" w:hAnsiTheme="majorHAnsi" w:cs="Times New Roman"/>
            <w:lang w:eastAsia="en-GB"/>
          </w:rPr>
          <w:delText xml:space="preserve">intensity </w:delText>
        </w:r>
      </w:del>
      <w:ins w:id="251" w:author="Marko" w:date="2018-08-14T20:06:00Z">
        <w:r w:rsidR="00097A61">
          <w:rPr>
            <w:rFonts w:asciiTheme="majorHAnsi" w:eastAsia="Times New Roman" w:hAnsiTheme="majorHAnsi" w:cs="Times New Roman"/>
            <w:lang w:eastAsia="en-GB"/>
          </w:rPr>
          <w:t xml:space="preserve">intensities </w:t>
        </w:r>
      </w:ins>
      <w:r w:rsidR="006A58F6">
        <w:rPr>
          <w:rFonts w:asciiTheme="majorHAnsi" w:eastAsia="Times New Roman" w:hAnsiTheme="majorHAnsi" w:cs="Times New Roman"/>
          <w:lang w:eastAsia="en-GB"/>
        </w:rPr>
        <w:t>of Rvs167-GFP in the respective strains</w:t>
      </w:r>
      <w:r w:rsidR="005F5B55">
        <w:rPr>
          <w:rFonts w:asciiTheme="majorHAnsi" w:eastAsia="Times New Roman" w:hAnsiTheme="majorHAnsi" w:cs="Times New Roman"/>
          <w:lang w:eastAsia="en-GB"/>
        </w:rPr>
        <w:t xml:space="preserve">, and </w:t>
      </w:r>
      <w:del w:id="252" w:author="Marko" w:date="2018-08-14T20:05:00Z">
        <w:r w:rsidR="005F5B55" w:rsidDel="00097A61">
          <w:rPr>
            <w:rFonts w:asciiTheme="majorHAnsi" w:eastAsia="Times New Roman" w:hAnsiTheme="majorHAnsi" w:cs="Times New Roman"/>
            <w:lang w:eastAsia="en-GB"/>
          </w:rPr>
          <w:delText xml:space="preserve">scaled them to 2xd to obtain a ratio of cytoplasmic intensity </w:delText>
        </w:r>
      </w:del>
      <w:r w:rsidR="005F5B55">
        <w:rPr>
          <w:rFonts w:asciiTheme="majorHAnsi" w:eastAsia="Times New Roman" w:hAnsiTheme="majorHAnsi" w:cs="Times New Roman"/>
          <w:lang w:eastAsia="en-GB"/>
        </w:rPr>
        <w:t xml:space="preserve">compared </w:t>
      </w:r>
      <w:ins w:id="253" w:author="Marko" w:date="2018-08-14T20:06:00Z">
        <w:r w:rsidR="00097A61">
          <w:rPr>
            <w:rFonts w:asciiTheme="majorHAnsi" w:eastAsia="Times New Roman" w:hAnsiTheme="majorHAnsi" w:cs="Times New Roman"/>
            <w:lang w:eastAsia="en-GB"/>
          </w:rPr>
          <w:t xml:space="preserve">them </w:t>
        </w:r>
      </w:ins>
      <w:r w:rsidR="005F5B55">
        <w:rPr>
          <w:rFonts w:asciiTheme="majorHAnsi" w:eastAsia="Times New Roman" w:hAnsiTheme="majorHAnsi" w:cs="Times New Roman"/>
          <w:lang w:eastAsia="en-GB"/>
        </w:rPr>
        <w:t>to the WT</w:t>
      </w:r>
      <w:ins w:id="254" w:author="Marko" w:date="2018-08-14T20:06:00Z">
        <w:r w:rsidR="00097A61">
          <w:rPr>
            <w:rFonts w:asciiTheme="majorHAnsi" w:eastAsia="Times New Roman" w:hAnsiTheme="majorHAnsi" w:cs="Times New Roman"/>
            <w:lang w:eastAsia="en-GB"/>
          </w:rPr>
          <w:t xml:space="preserve"> intensity</w:t>
        </w:r>
      </w:ins>
      <w:r w:rsidR="006026D7">
        <w:rPr>
          <w:rFonts w:asciiTheme="majorHAnsi" w:eastAsia="Times New Roman" w:hAnsiTheme="majorHAnsi" w:cs="Times New Roman"/>
          <w:lang w:eastAsia="en-GB"/>
        </w:rPr>
        <w:t xml:space="preserve">. </w:t>
      </w:r>
      <w:r w:rsidR="0069556A">
        <w:rPr>
          <w:rFonts w:asciiTheme="majorHAnsi" w:eastAsia="Times New Roman" w:hAnsiTheme="majorHAnsi" w:cs="Times New Roman"/>
          <w:lang w:eastAsia="en-GB"/>
        </w:rPr>
        <w:t>T</w:t>
      </w:r>
      <w:r w:rsidR="006A58F6">
        <w:rPr>
          <w:rFonts w:asciiTheme="majorHAnsi" w:eastAsia="Times New Roman" w:hAnsiTheme="majorHAnsi" w:cs="Times New Roman"/>
          <w:lang w:eastAsia="en-GB"/>
        </w:rPr>
        <w:t>he number of molecules recruited to endocytic sites scales with the amount of protein in the cytoplasm</w:t>
      </w:r>
      <w:r w:rsidR="0069556A">
        <w:rPr>
          <w:rFonts w:asciiTheme="majorHAnsi" w:eastAsia="Times New Roman" w:hAnsiTheme="majorHAnsi" w:cs="Times New Roman"/>
          <w:lang w:eastAsia="en-GB"/>
        </w:rPr>
        <w:t xml:space="preserve"> (see methods)</w:t>
      </w:r>
      <w:r w:rsidR="006A58F6">
        <w:rPr>
          <w:rFonts w:asciiTheme="majorHAnsi" w:eastAsia="Times New Roman" w:hAnsiTheme="majorHAnsi" w:cs="Times New Roman"/>
          <w:lang w:eastAsia="en-GB"/>
        </w:rPr>
        <w:t xml:space="preserve">.  </w:t>
      </w:r>
    </w:p>
    <w:p w14:paraId="14E2D26E" w14:textId="2DE1356C" w:rsidR="00EC460D" w:rsidRDefault="00EC460D" w:rsidP="009F48C7">
      <w:pPr>
        <w:jc w:val="center"/>
        <w:rPr>
          <w:rFonts w:asciiTheme="majorHAnsi" w:eastAsia="Times New Roman" w:hAnsiTheme="majorHAnsi" w:cs="Times New Roman"/>
          <w:lang w:eastAsia="en-GB"/>
        </w:rPr>
      </w:pPr>
    </w:p>
    <w:p w14:paraId="43450693" w14:textId="3AED6A6B" w:rsidR="00DA0A24" w:rsidRDefault="00DA0A24" w:rsidP="00AF21C6">
      <w:pPr>
        <w:widowControl w:val="0"/>
        <w:autoSpaceDE w:val="0"/>
        <w:autoSpaceDN w:val="0"/>
        <w:adjustRightInd w:val="0"/>
        <w:outlineLvl w:val="0"/>
        <w:rPr>
          <w:rFonts w:asciiTheme="majorHAnsi" w:hAnsiTheme="majorHAnsi" w:cs="Times"/>
          <w:b/>
          <w:color w:val="000000"/>
          <w:u w:val="single"/>
        </w:rPr>
      </w:pPr>
      <w:r>
        <w:rPr>
          <w:rFonts w:asciiTheme="majorHAnsi" w:hAnsiTheme="majorHAnsi" w:cs="Times"/>
          <w:b/>
          <w:color w:val="000000"/>
          <w:u w:val="single"/>
        </w:rPr>
        <w:t>Abp1 amounts in</w:t>
      </w:r>
      <w:r w:rsidR="00C46591">
        <w:rPr>
          <w:rFonts w:asciiTheme="majorHAnsi" w:hAnsiTheme="majorHAnsi" w:cs="Times"/>
          <w:b/>
          <w:color w:val="000000"/>
          <w:u w:val="single"/>
        </w:rPr>
        <w:t xml:space="preserve"> gene duplicated</w:t>
      </w:r>
      <w:r>
        <w:rPr>
          <w:rFonts w:asciiTheme="majorHAnsi" w:hAnsiTheme="majorHAnsi" w:cs="Times"/>
          <w:b/>
          <w:color w:val="000000"/>
          <w:u w:val="single"/>
        </w:rPr>
        <w:t xml:space="preserve"> diploids</w:t>
      </w:r>
      <w:r w:rsidRPr="00AD669B">
        <w:rPr>
          <w:rFonts w:asciiTheme="majorHAnsi" w:hAnsiTheme="majorHAnsi" w:cs="Times"/>
          <w:b/>
          <w:color w:val="000000"/>
          <w:u w:val="single"/>
        </w:rPr>
        <w:t>:</w:t>
      </w:r>
    </w:p>
    <w:p w14:paraId="00997BAE" w14:textId="303EA35F" w:rsidR="005633E3" w:rsidRDefault="005633E3" w:rsidP="005633E3">
      <w:pPr>
        <w:rPr>
          <w:rFonts w:asciiTheme="majorHAnsi" w:eastAsia="Times New Roman" w:hAnsiTheme="majorHAnsi" w:cs="Times New Roman"/>
          <w:lang w:eastAsia="en-GB"/>
        </w:rPr>
      </w:pPr>
      <w:commentRangeStart w:id="255"/>
      <w:r>
        <w:rPr>
          <w:rFonts w:asciiTheme="majorHAnsi" w:eastAsia="Times New Roman" w:hAnsiTheme="majorHAnsi" w:cs="Times New Roman"/>
          <w:lang w:eastAsia="en-GB"/>
        </w:rPr>
        <w:t xml:space="preserve">I measured the amount of Abp1 at endocytic </w:t>
      </w:r>
      <w:r w:rsidR="00BD5C39">
        <w:rPr>
          <w:rFonts w:asciiTheme="majorHAnsi" w:eastAsia="Times New Roman" w:hAnsiTheme="majorHAnsi" w:cs="Times New Roman"/>
          <w:lang w:eastAsia="en-GB"/>
        </w:rPr>
        <w:t>sites i</w:t>
      </w:r>
      <w:r>
        <w:rPr>
          <w:rFonts w:asciiTheme="majorHAnsi" w:eastAsia="Times New Roman" w:hAnsiTheme="majorHAnsi" w:cs="Times New Roman"/>
          <w:lang w:eastAsia="en-GB"/>
        </w:rPr>
        <w:t xml:space="preserve">n </w:t>
      </w:r>
      <w:r w:rsidR="00BD5C39">
        <w:rPr>
          <w:rFonts w:asciiTheme="majorHAnsi" w:eastAsia="Times New Roman" w:hAnsiTheme="majorHAnsi" w:cs="Times New Roman"/>
          <w:lang w:eastAsia="en-GB"/>
        </w:rPr>
        <w:t>4xd, 2xd, and 1xd diploid cells</w:t>
      </w:r>
      <w:commentRangeEnd w:id="255"/>
      <w:r w:rsidR="00DA19A4">
        <w:rPr>
          <w:rStyle w:val="CommentReference"/>
        </w:rPr>
        <w:commentReference w:id="255"/>
      </w:r>
      <w:r w:rsidR="00BD5C39">
        <w:rPr>
          <w:rFonts w:asciiTheme="majorHAnsi" w:eastAsia="Times New Roman" w:hAnsiTheme="majorHAnsi" w:cs="Times New Roman"/>
          <w:lang w:eastAsia="en-GB"/>
        </w:rPr>
        <w:t>. Abp1 numbers</w:t>
      </w:r>
      <w:r w:rsidR="002555C4">
        <w:rPr>
          <w:rFonts w:asciiTheme="majorHAnsi" w:eastAsia="Times New Roman" w:hAnsiTheme="majorHAnsi" w:cs="Times New Roman"/>
          <w:lang w:eastAsia="en-GB"/>
        </w:rPr>
        <w:t xml:space="preserve"> provided</w:t>
      </w:r>
      <w:r w:rsidR="00341BCC">
        <w:rPr>
          <w:rFonts w:asciiTheme="majorHAnsi" w:eastAsia="Times New Roman" w:hAnsiTheme="majorHAnsi" w:cs="Times New Roman"/>
          <w:lang w:eastAsia="en-GB"/>
        </w:rPr>
        <w:t xml:space="preserve"> in Fig.2.10B</w:t>
      </w:r>
      <w:r w:rsidR="00BD5C39">
        <w:rPr>
          <w:rFonts w:asciiTheme="majorHAnsi" w:eastAsia="Times New Roman" w:hAnsiTheme="majorHAnsi" w:cs="Times New Roman"/>
          <w:lang w:eastAsia="en-GB"/>
        </w:rPr>
        <w:t xml:space="preserve"> are quantified in </w:t>
      </w:r>
      <w:r w:rsidR="00D603F1">
        <w:rPr>
          <w:rFonts w:asciiTheme="majorHAnsi" w:eastAsia="Times New Roman" w:hAnsiTheme="majorHAnsi" w:cs="Times New Roman"/>
          <w:lang w:eastAsia="en-GB"/>
        </w:rPr>
        <w:t>cells</w:t>
      </w:r>
      <w:r w:rsidR="00BD5C39">
        <w:rPr>
          <w:rFonts w:asciiTheme="majorHAnsi" w:eastAsia="Times New Roman" w:hAnsiTheme="majorHAnsi" w:cs="Times New Roman"/>
          <w:lang w:eastAsia="en-GB"/>
        </w:rPr>
        <w:t xml:space="preserve"> </w:t>
      </w:r>
      <w:r w:rsidR="00D603F1">
        <w:rPr>
          <w:rFonts w:asciiTheme="majorHAnsi" w:eastAsia="Times New Roman" w:hAnsiTheme="majorHAnsi" w:cs="Times New Roman"/>
          <w:lang w:eastAsia="en-GB"/>
        </w:rPr>
        <w:t>containing</w:t>
      </w:r>
      <w:r w:rsidR="00BD5C39">
        <w:rPr>
          <w:rFonts w:asciiTheme="majorHAnsi" w:eastAsia="Times New Roman" w:hAnsiTheme="majorHAnsi" w:cs="Times New Roman"/>
          <w:lang w:eastAsia="en-GB"/>
        </w:rPr>
        <w:t xml:space="preserve"> Rvs167-GFP </w:t>
      </w:r>
      <w:r w:rsidR="00D603F1">
        <w:rPr>
          <w:rFonts w:asciiTheme="majorHAnsi" w:eastAsia="Times New Roman" w:hAnsiTheme="majorHAnsi" w:cs="Times New Roman"/>
          <w:lang w:eastAsia="en-GB"/>
        </w:rPr>
        <w:t xml:space="preserve">and </w:t>
      </w:r>
      <w:r w:rsidR="00BD5C39">
        <w:rPr>
          <w:rFonts w:asciiTheme="majorHAnsi" w:eastAsia="Times New Roman" w:hAnsiTheme="majorHAnsi" w:cs="Times New Roman"/>
          <w:lang w:eastAsia="en-GB"/>
        </w:rPr>
        <w:t xml:space="preserve">Abp1-mCherry. </w:t>
      </w:r>
      <w:r w:rsidR="00D603F1">
        <w:rPr>
          <w:rFonts w:asciiTheme="majorHAnsi" w:eastAsia="Times New Roman" w:hAnsiTheme="majorHAnsi" w:cs="Times New Roman"/>
          <w:lang w:eastAsia="en-GB"/>
        </w:rPr>
        <w:t xml:space="preserve"> Abp1-mCherry signal </w:t>
      </w:r>
      <w:del w:id="256" w:author="Marko" w:date="2018-08-14T20:14:00Z">
        <w:r w:rsidR="00D603F1" w:rsidDel="006305A6">
          <w:rPr>
            <w:rFonts w:asciiTheme="majorHAnsi" w:eastAsia="Times New Roman" w:hAnsiTheme="majorHAnsi" w:cs="Times New Roman"/>
            <w:lang w:eastAsia="en-GB"/>
          </w:rPr>
          <w:delText xml:space="preserve">is </w:delText>
        </w:r>
      </w:del>
      <w:ins w:id="257" w:author="Marko" w:date="2018-08-14T20:14:00Z">
        <w:r w:rsidR="006305A6">
          <w:rPr>
            <w:rFonts w:asciiTheme="majorHAnsi" w:eastAsia="Times New Roman" w:hAnsiTheme="majorHAnsi" w:cs="Times New Roman"/>
            <w:lang w:eastAsia="en-GB"/>
          </w:rPr>
          <w:t xml:space="preserve">was </w:t>
        </w:r>
      </w:ins>
      <w:r w:rsidR="00D603F1">
        <w:rPr>
          <w:rFonts w:asciiTheme="majorHAnsi" w:eastAsia="Times New Roman" w:hAnsiTheme="majorHAnsi" w:cs="Times New Roman"/>
          <w:lang w:eastAsia="en-GB"/>
        </w:rPr>
        <w:t xml:space="preserve">then scaled to Nuf2-mCherry, similar to quantification method in </w:t>
      </w:r>
      <w:proofErr w:type="spellStart"/>
      <w:r w:rsidR="00D603F1">
        <w:rPr>
          <w:rFonts w:asciiTheme="majorHAnsi" w:eastAsia="Times New Roman" w:hAnsiTheme="majorHAnsi" w:cs="Times New Roman"/>
          <w:lang w:eastAsia="en-GB"/>
        </w:rPr>
        <w:t>Picco</w:t>
      </w:r>
      <w:proofErr w:type="spellEnd"/>
      <w:r w:rsidR="00D603F1">
        <w:rPr>
          <w:rFonts w:asciiTheme="majorHAnsi" w:eastAsia="Times New Roman" w:hAnsiTheme="majorHAnsi" w:cs="Times New Roman"/>
          <w:lang w:eastAsia="en-GB"/>
        </w:rPr>
        <w:t xml:space="preserve"> et al.</w:t>
      </w:r>
      <w:del w:id="258" w:author="Marko" w:date="2018-08-14T20:14:00Z">
        <w:r w:rsidR="00D603F1" w:rsidDel="00D71380">
          <w:rPr>
            <w:rFonts w:asciiTheme="majorHAnsi" w:eastAsia="Times New Roman" w:hAnsiTheme="majorHAnsi" w:cs="Times New Roman"/>
            <w:lang w:eastAsia="en-GB"/>
          </w:rPr>
          <w:delText xml:space="preserve"> that uses GFP instead of mCherry</w:delText>
        </w:r>
      </w:del>
      <w:ins w:id="259" w:author="Marko" w:date="2018-08-14T20:14:00Z">
        <w:r w:rsidR="00D71380">
          <w:rPr>
            <w:rFonts w:asciiTheme="majorHAnsi" w:eastAsia="Times New Roman" w:hAnsiTheme="majorHAnsi" w:cs="Times New Roman"/>
            <w:lang w:eastAsia="en-GB"/>
          </w:rPr>
          <w:t xml:space="preserve"> (2015)</w:t>
        </w:r>
      </w:ins>
      <w:r w:rsidR="00D603F1">
        <w:rPr>
          <w:rFonts w:asciiTheme="majorHAnsi" w:eastAsia="Times New Roman" w:hAnsiTheme="majorHAnsi" w:cs="Times New Roman"/>
          <w:lang w:eastAsia="en-GB"/>
        </w:rPr>
        <w:t>.</w:t>
      </w:r>
      <w:r w:rsidR="00BD5C39">
        <w:rPr>
          <w:rFonts w:asciiTheme="majorHAnsi" w:eastAsia="Times New Roman" w:hAnsiTheme="majorHAnsi" w:cs="Times New Roman"/>
          <w:lang w:eastAsia="en-GB"/>
        </w:rPr>
        <w:t xml:space="preserve"> </w:t>
      </w:r>
      <w:r w:rsidR="00341BCC">
        <w:rPr>
          <w:rFonts w:asciiTheme="majorHAnsi" w:eastAsia="Times New Roman" w:hAnsiTheme="majorHAnsi" w:cs="Times New Roman"/>
          <w:lang w:eastAsia="en-GB"/>
        </w:rPr>
        <w:t>Fig2.10B</w:t>
      </w:r>
      <w:r w:rsidR="00D603F1">
        <w:rPr>
          <w:rFonts w:asciiTheme="majorHAnsi" w:eastAsia="Times New Roman" w:hAnsiTheme="majorHAnsi" w:cs="Times New Roman"/>
          <w:lang w:eastAsia="en-GB"/>
        </w:rPr>
        <w:t xml:space="preserve"> shows that e</w:t>
      </w:r>
      <w:r>
        <w:rPr>
          <w:rFonts w:asciiTheme="majorHAnsi" w:eastAsia="Times New Roman" w:hAnsiTheme="majorHAnsi" w:cs="Times New Roman"/>
          <w:lang w:eastAsia="en-GB"/>
        </w:rPr>
        <w:t xml:space="preserve">ven though the number of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molecules recruited </w:t>
      </w:r>
      <w:r w:rsidR="00D603F1">
        <w:rPr>
          <w:rFonts w:asciiTheme="majorHAnsi" w:eastAsia="Times New Roman" w:hAnsiTheme="majorHAnsi" w:cs="Times New Roman"/>
          <w:lang w:eastAsia="en-GB"/>
        </w:rPr>
        <w:t>varies</w:t>
      </w:r>
      <w:r>
        <w:rPr>
          <w:rFonts w:asciiTheme="majorHAnsi" w:eastAsia="Times New Roman" w:hAnsiTheme="majorHAnsi" w:cs="Times New Roman"/>
          <w:lang w:eastAsia="en-GB"/>
        </w:rPr>
        <w:t xml:space="preserve"> </w:t>
      </w:r>
      <w:r w:rsidR="00D603F1">
        <w:rPr>
          <w:rFonts w:asciiTheme="majorHAnsi" w:eastAsia="Times New Roman" w:hAnsiTheme="majorHAnsi" w:cs="Times New Roman"/>
          <w:lang w:eastAsia="en-GB"/>
        </w:rPr>
        <w:t xml:space="preserve">depending on </w:t>
      </w:r>
      <w:ins w:id="260" w:author="Marko" w:date="2018-08-14T20:13:00Z">
        <w:r w:rsidR="00E54DAE">
          <w:rPr>
            <w:rFonts w:asciiTheme="majorHAnsi" w:eastAsia="Times New Roman" w:hAnsiTheme="majorHAnsi" w:cs="Times New Roman"/>
            <w:lang w:eastAsia="en-GB"/>
          </w:rPr>
          <w:t xml:space="preserve">the </w:t>
        </w:r>
      </w:ins>
      <w:r w:rsidR="00D603F1">
        <w:rPr>
          <w:rFonts w:asciiTheme="majorHAnsi" w:eastAsia="Times New Roman" w:hAnsiTheme="majorHAnsi" w:cs="Times New Roman"/>
          <w:lang w:eastAsia="en-GB"/>
        </w:rPr>
        <w:t xml:space="preserve">number of </w:t>
      </w:r>
      <w:proofErr w:type="spellStart"/>
      <w:r w:rsidR="00D603F1">
        <w:rPr>
          <w:rFonts w:asciiTheme="majorHAnsi" w:eastAsia="Times New Roman" w:hAnsiTheme="majorHAnsi" w:cs="Times New Roman"/>
          <w:lang w:eastAsia="en-GB"/>
        </w:rPr>
        <w:t>Rvs</w:t>
      </w:r>
      <w:proofErr w:type="spellEnd"/>
      <w:r w:rsidR="00D603F1">
        <w:rPr>
          <w:rFonts w:asciiTheme="majorHAnsi" w:eastAsia="Times New Roman" w:hAnsiTheme="majorHAnsi" w:cs="Times New Roman"/>
          <w:lang w:eastAsia="en-GB"/>
        </w:rPr>
        <w:t xml:space="preserve"> gene copies, </w:t>
      </w:r>
      <w:r>
        <w:rPr>
          <w:rFonts w:asciiTheme="majorHAnsi" w:eastAsia="Times New Roman" w:hAnsiTheme="majorHAnsi" w:cs="Times New Roman"/>
          <w:lang w:eastAsia="en-GB"/>
        </w:rPr>
        <w:t>the same amount of Abp1 is recruited to endo</w:t>
      </w:r>
      <w:r w:rsidR="00341BCC">
        <w:rPr>
          <w:rFonts w:asciiTheme="majorHAnsi" w:eastAsia="Times New Roman" w:hAnsiTheme="majorHAnsi" w:cs="Times New Roman"/>
          <w:lang w:eastAsia="en-GB"/>
        </w:rPr>
        <w:t>cytic sites in all three cases.</w:t>
      </w:r>
      <w:r>
        <w:rPr>
          <w:rFonts w:asciiTheme="majorHAnsi" w:eastAsia="Times New Roman" w:hAnsiTheme="majorHAnsi" w:cs="Times New Roman"/>
          <w:lang w:eastAsia="en-GB"/>
        </w:rPr>
        <w:t xml:space="preserve"> </w:t>
      </w:r>
      <w:r w:rsidR="00D603F1">
        <w:rPr>
          <w:rFonts w:asciiTheme="majorHAnsi" w:eastAsia="Times New Roman" w:hAnsiTheme="majorHAnsi" w:cs="Times New Roman"/>
          <w:lang w:eastAsia="en-GB"/>
        </w:rPr>
        <w:t xml:space="preserve">In the Abp1 quantification in this case, only one allele of Abp1 is tagged with </w:t>
      </w:r>
      <w:proofErr w:type="spellStart"/>
      <w:r w:rsidR="00D603F1">
        <w:rPr>
          <w:rFonts w:asciiTheme="majorHAnsi" w:eastAsia="Times New Roman" w:hAnsiTheme="majorHAnsi" w:cs="Times New Roman"/>
          <w:lang w:eastAsia="en-GB"/>
        </w:rPr>
        <w:t>mCherry</w:t>
      </w:r>
      <w:proofErr w:type="spellEnd"/>
      <w:r w:rsidR="00D603F1">
        <w:rPr>
          <w:rFonts w:asciiTheme="majorHAnsi" w:eastAsia="Times New Roman" w:hAnsiTheme="majorHAnsi" w:cs="Times New Roman"/>
          <w:lang w:eastAsia="en-GB"/>
        </w:rPr>
        <w:t xml:space="preserve">. The total amount of Abp1 is </w:t>
      </w:r>
      <w:ins w:id="261" w:author="Marko" w:date="2018-08-14T20:15:00Z">
        <w:r w:rsidR="00765FE6">
          <w:rPr>
            <w:rFonts w:asciiTheme="majorHAnsi" w:eastAsia="Times New Roman" w:hAnsiTheme="majorHAnsi" w:cs="Times New Roman"/>
            <w:lang w:eastAsia="en-GB"/>
          </w:rPr>
          <w:t xml:space="preserve">therefore </w:t>
        </w:r>
        <w:r w:rsidR="008D4DB0">
          <w:rPr>
            <w:rFonts w:asciiTheme="majorHAnsi" w:eastAsia="Times New Roman" w:hAnsiTheme="majorHAnsi" w:cs="Times New Roman"/>
            <w:lang w:eastAsia="en-GB"/>
          </w:rPr>
          <w:t xml:space="preserve">likely to be </w:t>
        </w:r>
      </w:ins>
      <w:commentRangeStart w:id="262"/>
      <w:r w:rsidR="00D603F1">
        <w:rPr>
          <w:rFonts w:asciiTheme="majorHAnsi" w:eastAsia="Times New Roman" w:hAnsiTheme="majorHAnsi" w:cs="Times New Roman"/>
          <w:lang w:eastAsia="en-GB"/>
        </w:rPr>
        <w:t>double</w:t>
      </w:r>
      <w:commentRangeEnd w:id="262"/>
      <w:r w:rsidR="00B46692">
        <w:rPr>
          <w:rStyle w:val="CommentReference"/>
        </w:rPr>
        <w:commentReference w:id="262"/>
      </w:r>
      <w:r w:rsidR="00D603F1">
        <w:rPr>
          <w:rFonts w:asciiTheme="majorHAnsi" w:eastAsia="Times New Roman" w:hAnsiTheme="majorHAnsi" w:cs="Times New Roman"/>
          <w:lang w:eastAsia="en-GB"/>
        </w:rPr>
        <w:t xml:space="preserve"> the numbers reported here. </w:t>
      </w:r>
    </w:p>
    <w:p w14:paraId="17C3D52E" w14:textId="77777777" w:rsidR="00E62441" w:rsidRDefault="00E62441" w:rsidP="005633E3">
      <w:pPr>
        <w:rPr>
          <w:rFonts w:asciiTheme="majorHAnsi" w:eastAsia="Times New Roman" w:hAnsiTheme="majorHAnsi" w:cs="Times New Roman"/>
          <w:lang w:eastAsia="en-GB"/>
        </w:rPr>
      </w:pPr>
    </w:p>
    <w:p w14:paraId="4ED604F3" w14:textId="6FB31C78" w:rsidR="00E62441" w:rsidRDefault="00DD54D2" w:rsidP="005633E3">
      <w:pPr>
        <w:rPr>
          <w:rFonts w:asciiTheme="majorHAnsi" w:eastAsia="Times New Roman" w:hAnsiTheme="majorHAnsi" w:cs="Times New Roman"/>
          <w:b/>
          <w:sz w:val="28"/>
          <w:szCs w:val="28"/>
          <w:lang w:eastAsia="en-GB"/>
        </w:rPr>
      </w:pP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g</w:t>
      </w:r>
      <w:r w:rsidR="00E62441">
        <w:rPr>
          <w:rFonts w:asciiTheme="majorHAnsi" w:eastAsia="Times New Roman" w:hAnsiTheme="majorHAnsi" w:cs="Times New Roman"/>
          <w:lang w:eastAsia="en-GB"/>
        </w:rPr>
        <w:t xml:space="preserve">ene duplication data suggests that even if </w:t>
      </w:r>
      <w:proofErr w:type="spellStart"/>
      <w:r w:rsidR="00E62441">
        <w:rPr>
          <w:rFonts w:asciiTheme="majorHAnsi" w:eastAsia="Times New Roman" w:hAnsiTheme="majorHAnsi" w:cs="Times New Roman"/>
          <w:lang w:eastAsia="en-GB"/>
        </w:rPr>
        <w:t>Rvs</w:t>
      </w:r>
      <w:proofErr w:type="spellEnd"/>
      <w:r w:rsidR="00E62441">
        <w:rPr>
          <w:rFonts w:asciiTheme="majorHAnsi" w:eastAsia="Times New Roman" w:hAnsiTheme="majorHAnsi" w:cs="Times New Roman"/>
          <w:lang w:eastAsia="en-GB"/>
        </w:rPr>
        <w:t xml:space="preserve"> is recruited up to 1.6x faster than in WT cells, </w:t>
      </w:r>
      <w:commentRangeStart w:id="263"/>
      <w:r w:rsidR="00E62441">
        <w:rPr>
          <w:rFonts w:asciiTheme="majorHAnsi" w:eastAsia="Times New Roman" w:hAnsiTheme="majorHAnsi" w:cs="Times New Roman"/>
          <w:lang w:eastAsia="en-GB"/>
        </w:rPr>
        <w:t>membrane invaginations do not change in length</w:t>
      </w:r>
      <w:commentRangeEnd w:id="263"/>
      <w:r w:rsidR="00453C99">
        <w:rPr>
          <w:rStyle w:val="CommentReference"/>
        </w:rPr>
        <w:commentReference w:id="263"/>
      </w:r>
      <w:r w:rsidR="00E62441">
        <w:rPr>
          <w:rFonts w:asciiTheme="majorHAnsi" w:eastAsia="Times New Roman" w:hAnsiTheme="majorHAnsi" w:cs="Times New Roman"/>
          <w:lang w:eastAsia="en-GB"/>
        </w:rPr>
        <w:t xml:space="preserve">. </w:t>
      </w:r>
      <w:r w:rsidR="00120079">
        <w:rPr>
          <w:rFonts w:asciiTheme="majorHAnsi" w:eastAsia="Times New Roman" w:hAnsiTheme="majorHAnsi" w:cs="Times New Roman"/>
          <w:lang w:eastAsia="en-GB"/>
        </w:rPr>
        <w:t>Th</w:t>
      </w:r>
      <w:r w:rsidR="00AA5568">
        <w:rPr>
          <w:rFonts w:asciiTheme="majorHAnsi" w:eastAsia="Times New Roman" w:hAnsiTheme="majorHAnsi" w:cs="Times New Roman"/>
          <w:lang w:eastAsia="en-GB"/>
        </w:rPr>
        <w:t>at</w:t>
      </w:r>
      <w:r w:rsidR="00120079">
        <w:rPr>
          <w:rFonts w:asciiTheme="majorHAnsi" w:eastAsia="Times New Roman" w:hAnsiTheme="majorHAnsi" w:cs="Times New Roman"/>
          <w:lang w:eastAsia="en-GB"/>
        </w:rPr>
        <w:t xml:space="preserve"> the same amount of Abp1 is recruited irrespective of amount of </w:t>
      </w:r>
      <w:proofErr w:type="spellStart"/>
      <w:r w:rsidR="00120079">
        <w:rPr>
          <w:rFonts w:asciiTheme="majorHAnsi" w:eastAsia="Times New Roman" w:hAnsiTheme="majorHAnsi" w:cs="Times New Roman"/>
          <w:lang w:eastAsia="en-GB"/>
        </w:rPr>
        <w:t>Rvs</w:t>
      </w:r>
      <w:proofErr w:type="spellEnd"/>
      <w:r w:rsidR="00120079">
        <w:rPr>
          <w:rFonts w:asciiTheme="majorHAnsi" w:eastAsia="Times New Roman" w:hAnsiTheme="majorHAnsi" w:cs="Times New Roman"/>
          <w:lang w:eastAsia="en-GB"/>
        </w:rPr>
        <w:t xml:space="preserve"> suggests that the system is sensitive to </w:t>
      </w:r>
      <w:r w:rsidR="0046235B">
        <w:rPr>
          <w:rFonts w:asciiTheme="majorHAnsi" w:eastAsia="Times New Roman" w:hAnsiTheme="majorHAnsi" w:cs="Times New Roman"/>
          <w:lang w:eastAsia="en-GB"/>
        </w:rPr>
        <w:t xml:space="preserve">amount of </w:t>
      </w:r>
      <w:r w:rsidR="00120079">
        <w:rPr>
          <w:rFonts w:asciiTheme="majorHAnsi" w:eastAsia="Times New Roman" w:hAnsiTheme="majorHAnsi" w:cs="Times New Roman"/>
          <w:lang w:eastAsia="en-GB"/>
        </w:rPr>
        <w:t>Abp1</w:t>
      </w:r>
      <w:r w:rsidR="0046235B">
        <w:rPr>
          <w:rFonts w:asciiTheme="majorHAnsi" w:eastAsia="Times New Roman" w:hAnsiTheme="majorHAnsi" w:cs="Times New Roman"/>
          <w:lang w:eastAsia="en-GB"/>
        </w:rPr>
        <w:t xml:space="preserve"> rather than </w:t>
      </w:r>
      <w:proofErr w:type="spellStart"/>
      <w:r w:rsidR="0046235B">
        <w:rPr>
          <w:rFonts w:asciiTheme="majorHAnsi" w:eastAsia="Times New Roman" w:hAnsiTheme="majorHAnsi" w:cs="Times New Roman"/>
          <w:lang w:eastAsia="en-GB"/>
        </w:rPr>
        <w:t>Rvs</w:t>
      </w:r>
      <w:proofErr w:type="spellEnd"/>
      <w:r w:rsidR="0046235B">
        <w:rPr>
          <w:rFonts w:asciiTheme="majorHAnsi" w:eastAsia="Times New Roman" w:hAnsiTheme="majorHAnsi" w:cs="Times New Roman"/>
          <w:lang w:eastAsia="en-GB"/>
        </w:rPr>
        <w:t xml:space="preserve">. Scission time is </w:t>
      </w:r>
      <w:r w:rsidR="00120079">
        <w:rPr>
          <w:rFonts w:asciiTheme="majorHAnsi" w:eastAsia="Times New Roman" w:hAnsiTheme="majorHAnsi" w:cs="Times New Roman"/>
          <w:lang w:eastAsia="en-GB"/>
        </w:rPr>
        <w:t>therefore like</w:t>
      </w:r>
      <w:r w:rsidR="0046235B">
        <w:rPr>
          <w:rFonts w:asciiTheme="majorHAnsi" w:eastAsia="Times New Roman" w:hAnsiTheme="majorHAnsi" w:cs="Times New Roman"/>
          <w:lang w:eastAsia="en-GB"/>
        </w:rPr>
        <w:t>ly to be triggered by</w:t>
      </w:r>
      <w:r w:rsidR="00120079">
        <w:rPr>
          <w:rFonts w:asciiTheme="majorHAnsi" w:eastAsia="Times New Roman" w:hAnsiTheme="majorHAnsi" w:cs="Times New Roman"/>
          <w:lang w:eastAsia="en-GB"/>
        </w:rPr>
        <w:t xml:space="preserve"> the amount of force generated by the </w:t>
      </w:r>
      <w:proofErr w:type="spellStart"/>
      <w:r w:rsidR="00120079">
        <w:rPr>
          <w:rFonts w:asciiTheme="majorHAnsi" w:eastAsia="Times New Roman" w:hAnsiTheme="majorHAnsi" w:cs="Times New Roman"/>
          <w:lang w:eastAsia="en-GB"/>
        </w:rPr>
        <w:t>actin</w:t>
      </w:r>
      <w:proofErr w:type="spellEnd"/>
      <w:r w:rsidR="00120079">
        <w:rPr>
          <w:rFonts w:asciiTheme="majorHAnsi" w:eastAsia="Times New Roman" w:hAnsiTheme="majorHAnsi" w:cs="Times New Roman"/>
          <w:lang w:eastAsia="en-GB"/>
        </w:rPr>
        <w:t xml:space="preserve"> network. </w:t>
      </w:r>
    </w:p>
    <w:p w14:paraId="0E29056B" w14:textId="77777777" w:rsidR="00977A4F" w:rsidRDefault="00977A4F" w:rsidP="00DA4C04">
      <w:pPr>
        <w:rPr>
          <w:rFonts w:asciiTheme="majorHAnsi" w:eastAsia="Times New Roman" w:hAnsiTheme="majorHAnsi" w:cs="Times New Roman"/>
          <w:b/>
          <w:sz w:val="28"/>
          <w:szCs w:val="28"/>
          <w:lang w:eastAsia="en-GB"/>
        </w:rPr>
      </w:pPr>
    </w:p>
    <w:p w14:paraId="67348CD1" w14:textId="77777777" w:rsidR="00E86BD4" w:rsidRPr="00233DFC" w:rsidRDefault="00E86BD4" w:rsidP="00DA4C04">
      <w:pPr>
        <w:rPr>
          <w:rFonts w:asciiTheme="majorHAnsi" w:eastAsia="Times New Roman" w:hAnsiTheme="majorHAnsi" w:cs="Times New Roman"/>
          <w:lang w:eastAsia="en-GB"/>
        </w:rPr>
      </w:pPr>
    </w:p>
    <w:p w14:paraId="4EA2317B" w14:textId="1FA09B31" w:rsidR="00881E84" w:rsidRPr="00D93802" w:rsidRDefault="00881E84" w:rsidP="00AF21C6">
      <w:pPr>
        <w:outlineLvl w:val="0"/>
        <w:rPr>
          <w:rFonts w:asciiTheme="majorHAnsi" w:eastAsia="Times New Roman" w:hAnsiTheme="majorHAnsi" w:cs="Times New Roman"/>
          <w:b/>
          <w:sz w:val="28"/>
          <w:szCs w:val="28"/>
          <w:lang w:eastAsia="en-GB"/>
        </w:rPr>
      </w:pPr>
      <w:r w:rsidRPr="00D93802">
        <w:rPr>
          <w:rFonts w:asciiTheme="majorHAnsi" w:eastAsia="Times New Roman" w:hAnsiTheme="majorHAnsi" w:cs="Times New Roman"/>
          <w:b/>
          <w:sz w:val="28"/>
          <w:szCs w:val="28"/>
          <w:lang w:eastAsia="en-GB"/>
        </w:rPr>
        <w:t>BAR domains as membrane scaffolds</w:t>
      </w:r>
    </w:p>
    <w:p w14:paraId="11A4F94A" w14:textId="77777777" w:rsidR="00A87D6E" w:rsidRDefault="00A87D6E" w:rsidP="00881E84">
      <w:pPr>
        <w:rPr>
          <w:rFonts w:asciiTheme="majorHAnsi" w:eastAsia="Times New Roman" w:hAnsiTheme="majorHAnsi" w:cs="Times New Roman"/>
          <w:lang w:eastAsia="en-GB"/>
        </w:rPr>
      </w:pPr>
    </w:p>
    <w:p w14:paraId="3CA432B8" w14:textId="43ED84CB" w:rsidR="008A17EC" w:rsidRPr="00233DFC" w:rsidRDefault="004F6849" w:rsidP="008A17EC">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As mentioned in section R.1, </w:t>
      </w:r>
      <w:ins w:id="264" w:author="Marko" w:date="2018-08-14T20:30:00Z">
        <w:r w:rsidR="00C74656">
          <w:rPr>
            <w:rFonts w:asciiTheme="majorHAnsi" w:eastAsia="Times New Roman" w:hAnsiTheme="majorHAnsi" w:cs="Times New Roman"/>
            <w:lang w:eastAsia="en-GB"/>
          </w:rPr>
          <w:t xml:space="preserve">based on </w:t>
        </w:r>
      </w:ins>
      <w:r>
        <w:rPr>
          <w:rFonts w:asciiTheme="majorHAnsi" w:eastAsia="Times New Roman" w:hAnsiTheme="majorHAnsi" w:cs="Times New Roman"/>
          <w:lang w:eastAsia="en-GB"/>
        </w:rPr>
        <w:t>the</w:t>
      </w:r>
      <w:r w:rsidR="008A17EC" w:rsidRPr="00233DFC">
        <w:rPr>
          <w:rFonts w:asciiTheme="majorHAnsi" w:eastAsia="Times New Roman" w:hAnsiTheme="majorHAnsi" w:cs="Times New Roman"/>
          <w:lang w:eastAsia="en-GB"/>
        </w:rPr>
        <w:t xml:space="preserve"> capacity for BAR domains to </w:t>
      </w:r>
      <w:proofErr w:type="spellStart"/>
      <w:r w:rsidR="008A17EC" w:rsidRPr="00233DFC">
        <w:rPr>
          <w:rFonts w:asciiTheme="majorHAnsi" w:eastAsia="Times New Roman" w:hAnsiTheme="majorHAnsi" w:cs="Times New Roman"/>
          <w:lang w:eastAsia="en-GB"/>
        </w:rPr>
        <w:t>oligomerize</w:t>
      </w:r>
      <w:proofErr w:type="spellEnd"/>
      <w:r w:rsidR="008A17EC" w:rsidRPr="00233DFC">
        <w:rPr>
          <w:rFonts w:asciiTheme="majorHAnsi" w:eastAsia="Times New Roman" w:hAnsiTheme="majorHAnsi" w:cs="Times New Roman"/>
          <w:lang w:eastAsia="en-GB"/>
        </w:rPr>
        <w:t xml:space="preserve"> and </w:t>
      </w:r>
      <w:proofErr w:type="spellStart"/>
      <w:r w:rsidR="008A17EC" w:rsidRPr="00233DFC">
        <w:rPr>
          <w:rFonts w:asciiTheme="majorHAnsi" w:eastAsia="Times New Roman" w:hAnsiTheme="majorHAnsi" w:cs="Times New Roman"/>
          <w:lang w:eastAsia="en-GB"/>
        </w:rPr>
        <w:t>tubulate</w:t>
      </w:r>
      <w:proofErr w:type="spellEnd"/>
      <w:r w:rsidR="008A17EC" w:rsidRPr="00233DFC">
        <w:rPr>
          <w:rFonts w:asciiTheme="majorHAnsi" w:eastAsia="Times New Roman" w:hAnsiTheme="majorHAnsi" w:cs="Times New Roman"/>
          <w:lang w:eastAsia="en-GB"/>
        </w:rPr>
        <w:t xml:space="preserve"> liposomes</w:t>
      </w:r>
      <w:ins w:id="265" w:author="Marko" w:date="2018-08-14T20:30:00Z">
        <w:r w:rsidR="00C74656">
          <w:rPr>
            <w:rFonts w:asciiTheme="majorHAnsi" w:eastAsia="Times New Roman" w:hAnsiTheme="majorHAnsi" w:cs="Times New Roman"/>
            <w:lang w:eastAsia="en-GB"/>
          </w:rPr>
          <w:t>, it</w:t>
        </w:r>
      </w:ins>
      <w:r w:rsidR="008A17EC" w:rsidRPr="00233DFC">
        <w:rPr>
          <w:rFonts w:asciiTheme="majorHAnsi" w:eastAsia="Times New Roman" w:hAnsiTheme="majorHAnsi" w:cs="Times New Roman"/>
          <w:lang w:eastAsia="en-GB"/>
        </w:rPr>
        <w:t xml:space="preserve"> has </w:t>
      </w:r>
      <w:ins w:id="266" w:author="Marko" w:date="2018-08-14T20:30:00Z">
        <w:r w:rsidR="00C74656">
          <w:rPr>
            <w:rFonts w:asciiTheme="majorHAnsi" w:eastAsia="Times New Roman" w:hAnsiTheme="majorHAnsi" w:cs="Times New Roman"/>
            <w:lang w:eastAsia="en-GB"/>
          </w:rPr>
          <w:t xml:space="preserve">been </w:t>
        </w:r>
      </w:ins>
      <w:commentRangeStart w:id="267"/>
      <w:r w:rsidR="008A17EC" w:rsidRPr="00233DFC">
        <w:rPr>
          <w:rFonts w:asciiTheme="majorHAnsi" w:eastAsia="Times New Roman" w:hAnsiTheme="majorHAnsi" w:cs="Times New Roman"/>
          <w:lang w:eastAsia="en-GB"/>
        </w:rPr>
        <w:t>proposed</w:t>
      </w:r>
      <w:commentRangeEnd w:id="267"/>
      <w:r w:rsidR="00C74656">
        <w:rPr>
          <w:rStyle w:val="CommentReference"/>
        </w:rPr>
        <w:commentReference w:id="267"/>
      </w:r>
      <w:r w:rsidR="008A17EC" w:rsidRPr="00233DFC">
        <w:rPr>
          <w:rFonts w:asciiTheme="majorHAnsi" w:eastAsia="Times New Roman" w:hAnsiTheme="majorHAnsi" w:cs="Times New Roman"/>
          <w:lang w:eastAsia="en-GB"/>
        </w:rPr>
        <w:t xml:space="preserve"> </w:t>
      </w:r>
      <w:ins w:id="268" w:author="Marko" w:date="2018-08-14T20:31:00Z">
        <w:r w:rsidR="00C74656">
          <w:rPr>
            <w:rFonts w:asciiTheme="majorHAnsi" w:eastAsia="Times New Roman" w:hAnsiTheme="majorHAnsi" w:cs="Times New Roman"/>
            <w:lang w:eastAsia="en-GB"/>
          </w:rPr>
          <w:t xml:space="preserve">that </w:t>
        </w:r>
      </w:ins>
      <w:r w:rsidR="008A17EC" w:rsidRPr="00233DFC">
        <w:rPr>
          <w:rFonts w:asciiTheme="majorHAnsi" w:eastAsia="Times New Roman" w:hAnsiTheme="majorHAnsi" w:cs="Times New Roman"/>
          <w:lang w:eastAsia="en-GB"/>
        </w:rPr>
        <w:t xml:space="preserve">membrane scaffolding </w:t>
      </w:r>
      <w:del w:id="269" w:author="Marko" w:date="2018-08-14T20:31:00Z">
        <w:r w:rsidR="008A17EC" w:rsidRPr="00233DFC" w:rsidDel="00C74656">
          <w:rPr>
            <w:rFonts w:asciiTheme="majorHAnsi" w:eastAsia="Times New Roman" w:hAnsiTheme="majorHAnsi" w:cs="Times New Roman"/>
            <w:lang w:eastAsia="en-GB"/>
          </w:rPr>
          <w:delText>as a possible</w:delText>
        </w:r>
      </w:del>
      <w:ins w:id="270" w:author="Marko" w:date="2018-08-14T20:31:00Z">
        <w:r w:rsidR="00C74656">
          <w:rPr>
            <w:rFonts w:asciiTheme="majorHAnsi" w:eastAsia="Times New Roman" w:hAnsiTheme="majorHAnsi" w:cs="Times New Roman"/>
            <w:lang w:eastAsia="en-GB"/>
          </w:rPr>
          <w:t>is their</w:t>
        </w:r>
      </w:ins>
      <w:r w:rsidR="008A17EC" w:rsidRPr="00233DFC">
        <w:rPr>
          <w:rFonts w:asciiTheme="majorHAnsi" w:eastAsia="Times New Roman" w:hAnsiTheme="majorHAnsi" w:cs="Times New Roman"/>
          <w:lang w:eastAsia="en-GB"/>
        </w:rPr>
        <w:t xml:space="preserve"> function in vivo. As </w:t>
      </w:r>
      <w:r w:rsidR="008A17EC">
        <w:rPr>
          <w:rFonts w:asciiTheme="majorHAnsi" w:eastAsia="Times New Roman" w:hAnsiTheme="majorHAnsi" w:cs="Times New Roman"/>
          <w:lang w:eastAsia="en-GB"/>
        </w:rPr>
        <w:t xml:space="preserve">membrane </w:t>
      </w:r>
      <w:r w:rsidR="008A17EC" w:rsidRPr="00233DFC">
        <w:rPr>
          <w:rFonts w:asciiTheme="majorHAnsi" w:eastAsia="Times New Roman" w:hAnsiTheme="majorHAnsi" w:cs="Times New Roman"/>
          <w:lang w:eastAsia="en-GB"/>
        </w:rPr>
        <w:t>scaffolds</w:t>
      </w:r>
      <w:r w:rsidR="008A17EC">
        <w:rPr>
          <w:rFonts w:asciiTheme="majorHAnsi" w:eastAsia="Times New Roman" w:hAnsiTheme="majorHAnsi" w:cs="Times New Roman"/>
          <w:lang w:eastAsia="en-GB"/>
        </w:rPr>
        <w:t>,</w:t>
      </w:r>
      <w:r w:rsidR="008A17EC" w:rsidRPr="00233DFC">
        <w:rPr>
          <w:rFonts w:asciiTheme="majorHAnsi" w:eastAsia="Times New Roman" w:hAnsiTheme="majorHAnsi" w:cs="Times New Roman"/>
          <w:lang w:eastAsia="en-GB"/>
        </w:rPr>
        <w:t xml:space="preserve"> they would impose their own curvature on the underlying membrane and stabilize this shape. There are some requirements for a protein complex to act as a scaffold</w:t>
      </w:r>
      <w:r w:rsidR="0034246E">
        <w:rPr>
          <w:rFonts w:asciiTheme="majorHAnsi" w:eastAsia="Times New Roman" w:hAnsiTheme="majorHAnsi" w:cs="Times New Roman"/>
          <w:lang w:eastAsia="en-GB"/>
        </w:rPr>
        <w:fldChar w:fldCharType="begin" w:fldLock="1"/>
      </w:r>
      <w:r w:rsidR="00816519">
        <w:rPr>
          <w:rFonts w:asciiTheme="majorHAnsi" w:eastAsia="Times New Roman" w:hAnsiTheme="majorHAnsi" w:cs="Times New Roman"/>
          <w:lang w:eastAsia="en-GB"/>
        </w:rPr>
        <w:instrText>ADDIN CSL_CITATION {"citationItems":[{"id":"ITEM-1","itemData":{"DOI":"10.1038/emboj.2011.266","ISSN":"0261-4189","abstract":"Vesicle formation is accompanied by dramatic changes in membrane geometry. The role of the BAR domain proteins in membrane shaping—with a focus on how their structural features are optimized for this function—is explained here., Against the odds of membrane resistance, members of the BIN/Amphiphysin/Rvs (BAR) domain superfamily shape membranes and their activity is indispensable for a plethora of life functions. While crystal structures of different BAR dimers advanced our understanding of membrane shaping by scaffolding and hydrophobic insertion mechanisms considerably, especially life-imaging techniques and loss-of-function studies of clathrin-mediated endocytosis with its gradually increasing curvature show that the initial idea that solely BAR domain curvatures determine their functions is oversimplified. Diagonal placing, lateral lipid-binding modes, additional lipid-binding modules, tilde shapes and formation of macromolecular lattices with different modes of organisation and arrangement increase versatility. A picture emerges, in which BAR domain proteins create macromolecular platforms, that recruit and connect different binding partners and ensure the connection and coordination of the different events during the endocytic process, such as membrane invagination, coat formation, actin nucleation, vesicle size control, fission, detachment and uncoating, in time and space, and may thereby offer mechanistic explanations for how coordination, directionality and effectiveness of a complex process with several steps and key players can be achieved.","author":[{"dropping-particle":"","family":"Qualmann","given":"Britta","non-dropping-particle":"","parse-names":false,"suffix":""},{"dropping-particle":"","family":"Koch","given":"Dennis","non-dropping-particle":"","parse-names":false,"suffix":""},{"dropping-particle":"","family":"Kessels","given":"Michael Manfred","non-dropping-particle":"","parse-names":false,"suffix":""}],"container-title":"The EMBO Journal","id":"ITEM-1","issue":"17","issued":{"date-parts":[["2011","8"]]},"page":"3501-3515","title":"Let's go bananas: revisiting the endocytic BAR code","title-short":"Let's go bananas","type":"article-journal","volume":"30"},"uris":["http://www.mendeley.com/documents/?uuid=ec6a6338-77b2-4893-a7db-02fc9dab985e"]}],"mendeley":{"formattedCitation":"&lt;sup&gt;35&lt;/sup&gt;","plainTextFormattedCitation":"35","previouslyFormattedCitation":"&lt;sup&gt;35&lt;/sup&gt;"},"properties":{"noteIndex":0},"schema":"https://github.com/citation-style-language/schema/raw/master/csl-citation.json"}</w:instrText>
      </w:r>
      <w:r w:rsidR="0034246E">
        <w:rPr>
          <w:rFonts w:asciiTheme="majorHAnsi" w:eastAsia="Times New Roman" w:hAnsiTheme="majorHAnsi" w:cs="Times New Roman"/>
          <w:lang w:eastAsia="en-GB"/>
        </w:rPr>
        <w:fldChar w:fldCharType="separate"/>
      </w:r>
      <w:r w:rsidR="00DD2108" w:rsidRPr="00DD2108">
        <w:rPr>
          <w:rFonts w:asciiTheme="majorHAnsi" w:eastAsia="Times New Roman" w:hAnsiTheme="majorHAnsi" w:cs="Times New Roman"/>
          <w:noProof/>
          <w:vertAlign w:val="superscript"/>
          <w:lang w:eastAsia="en-GB"/>
        </w:rPr>
        <w:t>35</w:t>
      </w:r>
      <w:r w:rsidR="0034246E">
        <w:rPr>
          <w:rFonts w:asciiTheme="majorHAnsi" w:eastAsia="Times New Roman" w:hAnsiTheme="majorHAnsi" w:cs="Times New Roman"/>
          <w:lang w:eastAsia="en-GB"/>
        </w:rPr>
        <w:fldChar w:fldCharType="end"/>
      </w:r>
      <w:r w:rsidR="00B86B02">
        <w:rPr>
          <w:rFonts w:asciiTheme="majorHAnsi" w:eastAsia="Times New Roman" w:hAnsiTheme="majorHAnsi" w:cs="Times New Roman"/>
          <w:lang w:eastAsia="en-GB"/>
        </w:rPr>
        <w:t>:</w:t>
      </w:r>
    </w:p>
    <w:p w14:paraId="023A9005" w14:textId="6E9FDF2B" w:rsidR="008A17EC" w:rsidRPr="00233DFC" w:rsidRDefault="008A17EC" w:rsidP="008A17EC">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t>1. it must hav</w:t>
      </w:r>
      <w:r w:rsidR="00B86B02">
        <w:rPr>
          <w:rFonts w:asciiTheme="majorHAnsi" w:eastAsia="Times New Roman" w:hAnsiTheme="majorHAnsi" w:cs="Times New Roman"/>
          <w:lang w:eastAsia="en-GB"/>
        </w:rPr>
        <w:t>e a defined membrane interface</w:t>
      </w:r>
    </w:p>
    <w:p w14:paraId="1BB3B4C2" w14:textId="2FE29BA1" w:rsidR="008A17EC" w:rsidRPr="00233DFC" w:rsidRDefault="008A17EC" w:rsidP="008A17EC">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t>2. it mu</w:t>
      </w:r>
      <w:r w:rsidR="00B86B02">
        <w:rPr>
          <w:rFonts w:asciiTheme="majorHAnsi" w:eastAsia="Times New Roman" w:hAnsiTheme="majorHAnsi" w:cs="Times New Roman"/>
          <w:lang w:eastAsia="en-GB"/>
        </w:rPr>
        <w:t>st have an intrinsic curvature</w:t>
      </w:r>
    </w:p>
    <w:p w14:paraId="582A3F02" w14:textId="7E60D44C" w:rsidR="008A17EC" w:rsidRPr="00233DFC" w:rsidRDefault="008A17EC" w:rsidP="008A17EC">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t>3. it must pres</w:t>
      </w:r>
      <w:r w:rsidR="00B86B02">
        <w:rPr>
          <w:rFonts w:asciiTheme="majorHAnsi" w:eastAsia="Times New Roman" w:hAnsiTheme="majorHAnsi" w:cs="Times New Roman"/>
          <w:lang w:eastAsia="en-GB"/>
        </w:rPr>
        <w:t>ent be rigid in structure, and</w:t>
      </w:r>
    </w:p>
    <w:p w14:paraId="67C019F9" w14:textId="73AC0F3C" w:rsidR="008A17EC" w:rsidRPr="00233DFC" w:rsidRDefault="008A17EC" w:rsidP="008A17EC">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t>4. membrane binding surface must be la</w:t>
      </w:r>
      <w:r w:rsidR="00B86B02">
        <w:rPr>
          <w:rFonts w:asciiTheme="majorHAnsi" w:eastAsia="Times New Roman" w:hAnsiTheme="majorHAnsi" w:cs="Times New Roman"/>
          <w:lang w:eastAsia="en-GB"/>
        </w:rPr>
        <w:t>rge enough to induce curvature</w:t>
      </w:r>
    </w:p>
    <w:p w14:paraId="1D9A1F01" w14:textId="77777777" w:rsidR="008A17EC" w:rsidRDefault="008A17EC" w:rsidP="00881E84">
      <w:pPr>
        <w:rPr>
          <w:rFonts w:asciiTheme="majorHAnsi" w:eastAsia="Times New Roman" w:hAnsiTheme="majorHAnsi" w:cs="Times New Roman"/>
          <w:lang w:eastAsia="en-GB"/>
        </w:rPr>
      </w:pPr>
    </w:p>
    <w:p w14:paraId="68BBB8E3" w14:textId="4C2E9DB1" w:rsidR="00A87D6E" w:rsidRDefault="00D210CA" w:rsidP="00A87D6E">
      <w:pPr>
        <w:rPr>
          <w:rFonts w:asciiTheme="majorHAnsi" w:eastAsia="Times New Roman" w:hAnsiTheme="majorHAnsi" w:cs="Times New Roman"/>
          <w:lang w:eastAsia="en-GB"/>
        </w:rPr>
      </w:pPr>
      <w:r>
        <w:rPr>
          <w:rFonts w:asciiTheme="majorHAnsi" w:hAnsiTheme="majorHAnsi"/>
        </w:rPr>
        <w:t xml:space="preserve">BAR </w:t>
      </w:r>
      <w:r w:rsidR="00F70A7C">
        <w:rPr>
          <w:rFonts w:asciiTheme="majorHAnsi" w:hAnsiTheme="majorHAnsi"/>
        </w:rPr>
        <w:t xml:space="preserve">domains </w:t>
      </w:r>
      <w:r w:rsidR="00C257E4">
        <w:rPr>
          <w:rFonts w:asciiTheme="majorHAnsi" w:hAnsiTheme="majorHAnsi"/>
        </w:rPr>
        <w:t>present a</w:t>
      </w:r>
      <w:r w:rsidR="00A87D6E" w:rsidRPr="002F12CC">
        <w:rPr>
          <w:rFonts w:asciiTheme="majorHAnsi" w:hAnsiTheme="majorHAnsi"/>
        </w:rPr>
        <w:t xml:space="preserve"> </w:t>
      </w:r>
      <w:r w:rsidR="00A87D6E">
        <w:rPr>
          <w:rFonts w:asciiTheme="majorHAnsi" w:hAnsiTheme="majorHAnsi"/>
        </w:rPr>
        <w:t xml:space="preserve">curved </w:t>
      </w:r>
      <w:r w:rsidR="00A87D6E" w:rsidRPr="002F12CC">
        <w:rPr>
          <w:rFonts w:asciiTheme="majorHAnsi" w:hAnsiTheme="majorHAnsi"/>
        </w:rPr>
        <w:t>shape</w:t>
      </w:r>
      <w:r w:rsidR="00C257E4">
        <w:rPr>
          <w:rFonts w:asciiTheme="majorHAnsi" w:hAnsiTheme="majorHAnsi"/>
        </w:rPr>
        <w:t xml:space="preserve"> as membrane interacting surface</w:t>
      </w:r>
      <w:r w:rsidR="00816519">
        <w:rPr>
          <w:rFonts w:asciiTheme="majorHAnsi" w:hAnsiTheme="majorHAnsi"/>
        </w:rPr>
        <w:fldChar w:fldCharType="begin" w:fldLock="1"/>
      </w:r>
      <w:r w:rsidR="00816519">
        <w:rPr>
          <w:rFonts w:asciiTheme="majorHAnsi" w:hAnsiTheme="majorHAnsi"/>
        </w:rPr>
        <w:instrText>ADDIN CSL_CITATION {"citationItems":[{"id":"ITEM-1","itemData":{"DOI":"10.1126/science.1092586","ISSN":"0036-8075, 1095-9203","abstract":"The BAR (Bin/amphiphysin/Rvs) domain is the most conserved feature in amphiphysins from yeast to human and is also found in endophilins and nadrins. We solved the structure of the Drosophila amphiphysin BAR domain. It is a crescent-shaped dimer that binds preferentially to highly curved negatively charged membranes. With its N-terminal amphipathic helix and BAR domain (N-BAR), amphiphysin can drive membrane curvature in vitro and in vivo. The structure is similar to that of arfaptin2, which we find also binds and tubulates membranes. From this, we predict that BAR domains are in many protein families, including sorting nexins, centaurins, and oligophrenins. The universal and minimal BAR domain is a dimerization, membrane-binding, and curvature-sensing module.","author":[{"dropping-particle":"","family":"Peter","given":"Brian J.","non-dropping-particle":"","parse-names":false,"suffix":""},{"dropping-particle":"","family":"Kent","given":"Helen M.","non-dropping-particle":"","parse-names":false,"suffix":""},{"dropping-particle":"","family":"Mills","given":"Ian G.","non-dropping-particle":"","parse-names":false,"suffix":""},{"dropping-particle":"","family":"Vallis","given":"Yvonne","non-dropping-particle":"","parse-names":false,"suffix":""},{"dropping-particle":"","family":"Butler","given":"P. Jonathan G.","non-dropping-particle":"","parse-names":false,"suffix":""},{"dropping-particle":"","family":"Evans","given":"Philip R.","non-dropping-particle":"","parse-names":false,"suffix":""},{"dropping-particle":"","family":"McMahon","given":"Harvey T.","non-dropping-particle":"","parse-names":false,"suffix":""}],"container-title":"Science","id":"ITEM-1","issue":"5657","issued":{"date-parts":[["2004","1"]]},"language":"en","page":"495-499","title":"BAR Domains as Sensors of Membrane Curvature: The Amphiphysin BAR Structure","title-short":"BAR Domains as Sensors of Membrane Curvature","type":"article-journal","volume":"303"},"uris":["http://www.mendeley.com/documents/?uuid=156e77d6-8d8f-4c3a-b8bd-4907e2fdeac7"]},{"id":"ITEM-2","itemData":{"DOI":"10.1038/sj.emboj.7601174","ISSN":"0261-4189","author":[{"dropping-particle":"","family":"Jennifer L Gallop","given":"Christine C. Jao","non-dropping-particle":"","parse-names":false,"suffix":""}],"container-title":"The EMBO journal","id":"ITEM-2","issue":"12","issued":{"date-parts":[["2006"]]},"page":"2898-910","title":"Mechanism of endophilin N-BAR domain-mediated membrane curvature.","type":"article-journal","volume":"25"},"uris":["http://www.mendeley.com/documents/?uuid=c834fac3-6046-4e4f-a4ac-1bdc44dcff25"]},{"id":"ITEM-3","itemData":{"DOI":"10.1016/J.JMB.2005.06.013","ISSN":"0022-2836","abstract":"Endophilin has been implicated in the retrieval of membrane via endocytosis of clathrin-coated vesicles, which is crucial for the maintenance of neurotransmitter exocytosis during stimulation; both exocytosis and endocytosis are regulated by intracellular calcium levels. Here, we present the 2.3Å crystal structure of the endophilin-A1 BAR domain, which has been suggested to function in inducing and sensing membrane curvature at the site of endocytosis. Endo-BAR folds into a crescent-shaped dimer composed of two elongated, three-helix bundles. Two additional domains of 30 residues each, inserted into helix 1 at the center of the concave side of the dimer, may interfere with the proposed mode of BAR domain membrane interaction. In addition, the dimer binds 11 divalent cadmium ions in the crystal mostly with typical Ca2+ co-ordination spheres. The endophilin-1A BAR domain thus constitutes a new variant of a BAR domain, and it may link endophilin-1A BAR function to calcium regulation of endocytosis.","author":[{"dropping-particle":"","family":"Weissenhorn","given":"Winfried","non-dropping-particle":"","parse-names":false,"suffix":""}],"container-title":"Journal of Molecular Biology","id":"ITEM-3","issue":"3","issued":{"date-parts":[["2005","8","19"]]},"page":"653-661","publisher":"Academic Press","title":"Crystal Structure of the Endophilin-A1 BAR Domain","type":"article-journal","volume":"351"},"uris":["http://www.mendeley.com/documents/?uuid=de85d235-7cb0-3982-92d7-e236f9ff74a5"]}],"mendeley":{"formattedCitation":"&lt;sup&gt;13,36,37&lt;/sup&gt;","plainTextFormattedCitation":"13,36,37","previouslyFormattedCitation":"&lt;sup&gt;13,36,37&lt;/sup&gt;"},"properties":{"noteIndex":0},"schema":"https://github.com/citation-style-language/schema/raw/master/csl-citation.json"}</w:instrText>
      </w:r>
      <w:r w:rsidR="00816519">
        <w:rPr>
          <w:rFonts w:asciiTheme="majorHAnsi" w:hAnsiTheme="majorHAnsi"/>
        </w:rPr>
        <w:fldChar w:fldCharType="separate"/>
      </w:r>
      <w:r w:rsidR="00816519" w:rsidRPr="00816519">
        <w:rPr>
          <w:rFonts w:asciiTheme="majorHAnsi" w:hAnsiTheme="majorHAnsi"/>
          <w:noProof/>
          <w:vertAlign w:val="superscript"/>
        </w:rPr>
        <w:t>13,36,37</w:t>
      </w:r>
      <w:r w:rsidR="00816519">
        <w:rPr>
          <w:rFonts w:asciiTheme="majorHAnsi" w:hAnsiTheme="majorHAnsi"/>
        </w:rPr>
        <w:fldChar w:fldCharType="end"/>
      </w:r>
      <w:r w:rsidR="00A87D6E" w:rsidRPr="002F12CC">
        <w:rPr>
          <w:rFonts w:asciiTheme="majorHAnsi" w:hAnsiTheme="majorHAnsi"/>
        </w:rPr>
        <w:t xml:space="preserve">, </w:t>
      </w:r>
      <w:r w:rsidR="001B7250">
        <w:rPr>
          <w:rFonts w:asciiTheme="majorHAnsi" w:hAnsiTheme="majorHAnsi"/>
        </w:rPr>
        <w:t xml:space="preserve">and </w:t>
      </w:r>
      <w:r w:rsidR="003A0B90">
        <w:rPr>
          <w:rFonts w:asciiTheme="majorHAnsi" w:hAnsiTheme="majorHAnsi"/>
        </w:rPr>
        <w:t>have the</w:t>
      </w:r>
      <w:r w:rsidR="00A87D6E" w:rsidRPr="002F12CC">
        <w:rPr>
          <w:rFonts w:asciiTheme="majorHAnsi" w:hAnsiTheme="majorHAnsi"/>
        </w:rPr>
        <w:t xml:space="preserve"> capacity to </w:t>
      </w:r>
      <w:proofErr w:type="spellStart"/>
      <w:r w:rsidR="00A87D6E" w:rsidRPr="002F12CC">
        <w:rPr>
          <w:rFonts w:asciiTheme="majorHAnsi" w:hAnsiTheme="majorHAnsi"/>
        </w:rPr>
        <w:t>oligomerize</w:t>
      </w:r>
      <w:proofErr w:type="spellEnd"/>
      <w:r w:rsidR="00A87D6E" w:rsidRPr="002F12CC">
        <w:rPr>
          <w:rFonts w:asciiTheme="majorHAnsi" w:hAnsiTheme="majorHAnsi"/>
        </w:rPr>
        <w:t xml:space="preserve"> into large assemblies on tubes</w:t>
      </w:r>
      <w:r w:rsidR="00816519">
        <w:rPr>
          <w:rFonts w:asciiTheme="majorHAnsi" w:hAnsiTheme="majorHAnsi"/>
        </w:rPr>
        <w:fldChar w:fldCharType="begin" w:fldLock="1"/>
      </w:r>
      <w:r w:rsidR="007E06F1">
        <w:rPr>
          <w:rFonts w:asciiTheme="majorHAnsi" w:hAnsiTheme="majorHAnsi"/>
        </w:rPr>
        <w:instrText>ADDIN CSL_CITATION {"citationItems":[{"id":"ITEM-1","itemData":{"DOI":"10.1016/j.tibs.2012.09.001","ISSN":"0968-0004","abstract":"Membranes are flexible barriers that surround the cell and its compartments. To execute vital functions such as locomotion or receptor turnover, cells need to control the shapes of their membranes. In part, this control is achieved through membrane-bending proteins, such as the Bin/amphiphysin/Rvs (BAR) domain proteins. Many open questions remain about the mechanisms by which membrane-bending proteins function. Addressing this shortfall, recent structures of BAR protein:membrane complexes support existing mechanistic models, but also produced novel insights into how BAR domain proteins sense, stabilize, and generate curvature. Here we review these recent findings, focusing on how BAR proteins interact with the membrane, and how the resulting scaffold structures might aid the recruitment of other proteins to the sites where membranes are bent.","author":[{"dropping-particle":"","family":"Mim","given":"Carsten","non-dropping-particle":"","parse-names":false,"suffix":""},{"dropping-particle":"","family":"Unger","given":"Vinzenz M","non-dropping-particle":"","parse-names":false,"suffix":""}],"container-title":"Trends in biochemical sciences","id":"ITEM-1","issue":"12","issued":{"date-parts":[["2012","12"]]},"language":"eng","page":"526-533","title":"Membrane curvature and its generation by BAR proteins","type":"article-journal","volume":"37"},"uris":["http://www.mendeley.com/documents/?uuid=06f3417f-3222-47f7-ac37-886c6e6062c6"]},{"id":"ITEM-2","itemData":{"DOI":"10.1038/9004","ISSN":"1465-7392","abstract":"Amphiphysin, a protein that is highly concentrated in nerve terminals, has been proposed to function as a linker between the clathrin coat and dynamin in the endocytosis of synaptic vesicles. Here, using a cell-free system, we provide direct morphological evidence in support of this hypothesis. Unexpectedly, we also find that amphiphysin-1, like dynamin-1, can transform spherical liposomes into narrow tubules. Moreover, amphiphysin-1 assembles with dynamin-1 into ring-like structures around the tubules and enhances the liposome-fragmenting activity of dynamin-1 in the presence of GTP. These results show that amphiphysin binds lipid bilayers, indicate a potential function for amphiphysin in the changes in bilayer curvature that accompany vesicle budding, and imply a close functional partnership between amphiphysin and dynamin in endocytosis.","author":[{"dropping-particle":"","family":"Takei","given":"Kohji","non-dropping-particle":"","parse-names":false,"suffix":""},{"dropping-particle":"","family":"Slepnev","given":"Vladimir I.","non-dropping-particle":"","parse-names":false,"suffix":""},{"dropping-particle":"","family":"Haucke","given":"Volker","non-dropping-particle":"","parse-names":false,"suffix":""},{"dropping-particle":"","family":"Camilli","given":"Pietro","non-dropping-particle":"De","parse-names":false,"suffix":""}],"container-title":"Nature Cell Biology","id":"ITEM-2","issue":"1","issued":{"date-parts":[["1999","5"]]},"language":"en","page":"33-39","title":"Functional partnership between amphiphysin and dynamin in clathrin-mediated endocytosis","type":"article-journal","volume":"1"},"uris":["http://www.mendeley.com/documents/?uuid=db302a11-3584-4245-bfc5-453575b69c6f"]},{"id":"ITEM-3","itemData":{"DOI":"10.1016/J.BPJ.2009.08.051","ISSN":"0006-3495","abstract":"BAR domains are highly conserved protein domains participating in a diversity of cellular processes that involve membrane remodeling. The mechanisms underlying such remodeling are debated. For the relatively well-studied case of amphiphysin N-BAR domain, one suggested mechanism involves scaffolding, i.e., binding of a negatively charged membrane to the protein's positively charged curved surface. An alternative mechanism suggests that insertion of the protein's N-terminal amphipathic segments (N-helices H0) into the membrane leads to bending. Here, we address the issue through all-atom and coarse-grained simulations of multiple amphiphysin N-BAR domains and their components interacting with a membrane. We observe that complete N-BAR domains and BAR domains without H0s bend the membrane, but H0s alone do not, which suggests that scaffolding, rather than helix insertion, plays a key role in membrane sculpting by amphiphysin N-BAR domains.","author":[{"dropping-particle":"","family":"Arkhipov","given":"Anton","non-dropping-particle":"","parse-names":false,"suffix":""},{"dropping-particle":"","family":"Yin","given":"Ying","non-dropping-particle":"","parse-names":false,"suffix":""},{"dropping-particle":"","family":"Schulten","given":"Klaus","non-dropping-particle":"","parse-names":false,"suffix":""}],"container-title":"Biophysical Journal","id":"ITEM-3","issue":"10","issued":{"date-parts":[["2009","11","15"]]},"page":"2727-2735","publisher":"Cell Press","title":"Membrane-Bending Mechanism of Amphiphysin N-BAR Domains","type":"article-journal","volume":"97"},"uris":["http://www.mendeley.com/documents/?uuid=a9859e8b-57a1-3dba-be27-9d501d4a2ea0"]}],"mendeley":{"formattedCitation":"&lt;sup&gt;9,38,39&lt;/sup&gt;","plainTextFormattedCitation":"9,38,39","previouslyFormattedCitation":"&lt;sup&gt;9,38,39&lt;/sup&gt;"},"properties":{"noteIndex":0},"schema":"https://github.com/citation-style-language/schema/raw/master/csl-citation.json"}</w:instrText>
      </w:r>
      <w:r w:rsidR="00816519">
        <w:rPr>
          <w:rFonts w:asciiTheme="majorHAnsi" w:hAnsiTheme="majorHAnsi"/>
        </w:rPr>
        <w:fldChar w:fldCharType="separate"/>
      </w:r>
      <w:r w:rsidR="00816519" w:rsidRPr="00816519">
        <w:rPr>
          <w:rFonts w:asciiTheme="majorHAnsi" w:hAnsiTheme="majorHAnsi"/>
          <w:noProof/>
          <w:vertAlign w:val="superscript"/>
        </w:rPr>
        <w:t>9,38,39</w:t>
      </w:r>
      <w:r w:rsidR="00816519">
        <w:rPr>
          <w:rFonts w:asciiTheme="majorHAnsi" w:hAnsiTheme="majorHAnsi"/>
        </w:rPr>
        <w:fldChar w:fldCharType="end"/>
      </w:r>
      <w:r w:rsidR="00A87D6E">
        <w:rPr>
          <w:rFonts w:asciiTheme="majorHAnsi" w:hAnsiTheme="majorHAnsi"/>
        </w:rPr>
        <w:t>.</w:t>
      </w:r>
      <w:r w:rsidR="00A87D6E">
        <w:rPr>
          <w:rFonts w:asciiTheme="majorHAnsi" w:eastAsia="Times New Roman" w:hAnsiTheme="majorHAnsi" w:cs="Times New Roman"/>
          <w:lang w:eastAsia="en-GB"/>
        </w:rPr>
        <w:t xml:space="preserve"> It has also been shown that the central BAR region is rigid and required for tubulation, both </w:t>
      </w:r>
      <w:r w:rsidR="00A87D6E" w:rsidRPr="000D50BB">
        <w:rPr>
          <w:rFonts w:asciiTheme="majorHAnsi" w:eastAsia="Times New Roman" w:hAnsiTheme="majorHAnsi" w:cs="Times New Roman"/>
          <w:i/>
          <w:lang w:eastAsia="en-GB"/>
        </w:rPr>
        <w:t>in-vivo</w:t>
      </w:r>
      <w:r w:rsidR="00A87D6E">
        <w:rPr>
          <w:rFonts w:asciiTheme="majorHAnsi" w:eastAsia="Times New Roman" w:hAnsiTheme="majorHAnsi" w:cs="Times New Roman"/>
          <w:lang w:eastAsia="en-GB"/>
        </w:rPr>
        <w:t xml:space="preserve"> and of liposomes</w:t>
      </w:r>
      <w:r w:rsidR="00A87D6E">
        <w:rPr>
          <w:rFonts w:asciiTheme="majorHAnsi" w:eastAsia="Times New Roman" w:hAnsiTheme="majorHAnsi" w:cs="Times New Roman"/>
          <w:lang w:eastAsia="en-GB"/>
        </w:rPr>
        <w:fldChar w:fldCharType="begin" w:fldLock="1"/>
      </w:r>
      <w:r w:rsidR="007E06F1">
        <w:rPr>
          <w:rFonts w:asciiTheme="majorHAnsi" w:eastAsia="Times New Roman" w:hAnsiTheme="majorHAnsi" w:cs="Times New Roman"/>
          <w:lang w:eastAsia="en-GB"/>
        </w:rPr>
        <w:instrText>ADDIN CSL_CITATION {"citationItems":[{"id":"ITEM-1","itemData":{"DOI":"10.1038/sj.emboj.7601176","ISSN":"0261-4189","PMID":"16763557","abstract":"The crescent-shaped BAR (Bin/Amphiphysin/Rvs-homology) domain dimer is a versatile protein module that senses and generates positive membrane curvature. The BAR domain dimer of human endophilin-A1, solved at 3.1 A, has a unique structure consisting of a pair of helix-loop appendages sprouting out from the crescent. The appendage's short helices form a hydrophobic ridge, which runs across the concave surface at its center. Examining liposome binding and tubulation in vitro using purified BAR domain and its mutants indicated that the ridge penetrates into the membrane bilayer and enhances liposome tubulation. BAR domain-expressing cells exhibited marked plasma membrane tubulation in vivo. Furthermore, a swinging-arm mutant lost liposome tubulation activity yet retaining liposome binding. These data suggested that the rigid crescent dimer shape is crucial for the tubulation. We here propose that the BAR domain drives membrane curvature by coordinate action of the crescent's scaffold mechanism and the ridge's membrane insertion in addition to membrane binding via amino-terminal amphipathic helix.","author":[{"dropping-particle":"","family":"Masuda","given":"Michitaka","non-dropping-particle":"","parse-names":false,"suffix":""},{"dropping-particle":"","family":"Takeda","given":"Soichi","non-dropping-particle":"","parse-names":false,"suffix":""},{"dropping-particle":"","family":"Sone","given":"Manami","non-dropping-particle":"","parse-names":false,"suffix":""},{"dropping-particle":"","family":"Ohki","given":"Takashi","non-dropping-particle":"","parse-names":false,"suffix":""},{"dropping-particle":"","family":"Mori","given":"Hidezo","non-dropping-particle":"","parse-names":false,"suffix":""},{"dropping-particle":"","family":"Kamioka","given":"Yuji","non-dropping-particle":"","parse-names":false,"suffix":""},{"dropping-particle":"","family":"Mochizuki","given":"Naoki","non-dropping-particle":"","parse-names":false,"suffix":""}],"container-title":"The EMBO journal","id":"ITEM-1","issue":"12","issued":{"date-parts":[["2006","6","21"]]},"page":"2889-97","publisher":"European Molecular Biology Organization","title":"Endophilin BAR domain drives membrane curvature by two newly identified structure-based mechanisms.","type":"article-journal","volume":"25"},"uris":["http://www.mendeley.com/documents/?uuid=f9b85c45-950f-30a7-a057-667af54553f5"]}],"mendeley":{"formattedCitation":"&lt;sup&gt;40&lt;/sup&gt;","plainTextFormattedCitation":"40","previouslyFormattedCitation":"&lt;sup&gt;40&lt;/sup&gt;"},"properties":{"noteIndex":0},"schema":"https://github.com/citation-style-language/schema/raw/master/csl-citation.json"}</w:instrText>
      </w:r>
      <w:r w:rsidR="00A87D6E">
        <w:rPr>
          <w:rFonts w:asciiTheme="majorHAnsi" w:eastAsia="Times New Roman" w:hAnsiTheme="majorHAnsi" w:cs="Times New Roman"/>
          <w:lang w:eastAsia="en-GB"/>
        </w:rPr>
        <w:fldChar w:fldCharType="separate"/>
      </w:r>
      <w:r w:rsidR="00816519" w:rsidRPr="00816519">
        <w:rPr>
          <w:rFonts w:asciiTheme="majorHAnsi" w:eastAsia="Times New Roman" w:hAnsiTheme="majorHAnsi" w:cs="Times New Roman"/>
          <w:noProof/>
          <w:vertAlign w:val="superscript"/>
          <w:lang w:eastAsia="en-GB"/>
        </w:rPr>
        <w:t>40</w:t>
      </w:r>
      <w:r w:rsidR="00A87D6E">
        <w:rPr>
          <w:rFonts w:asciiTheme="majorHAnsi" w:eastAsia="Times New Roman" w:hAnsiTheme="majorHAnsi" w:cs="Times New Roman"/>
          <w:lang w:eastAsia="en-GB"/>
        </w:rPr>
        <w:fldChar w:fldCharType="end"/>
      </w:r>
      <w:r w:rsidR="00A87D6E">
        <w:rPr>
          <w:rFonts w:asciiTheme="majorHAnsi" w:eastAsia="Times New Roman" w:hAnsiTheme="majorHAnsi" w:cs="Times New Roman"/>
          <w:lang w:eastAsia="en-GB"/>
        </w:rPr>
        <w:t xml:space="preserve">. </w:t>
      </w:r>
      <w:r>
        <w:rPr>
          <w:rFonts w:asciiTheme="majorHAnsi" w:hAnsiTheme="majorHAnsi"/>
        </w:rPr>
        <w:t>BAR domains</w:t>
      </w:r>
      <w:r w:rsidR="00064007">
        <w:rPr>
          <w:rFonts w:asciiTheme="majorHAnsi" w:hAnsiTheme="majorHAnsi"/>
        </w:rPr>
        <w:t xml:space="preserve"> therefore </w:t>
      </w:r>
      <w:r>
        <w:rPr>
          <w:rFonts w:asciiTheme="majorHAnsi" w:hAnsiTheme="majorHAnsi"/>
        </w:rPr>
        <w:t xml:space="preserve">meet all of these requirements. </w:t>
      </w:r>
    </w:p>
    <w:p w14:paraId="15E5B998" w14:textId="238A4E7F" w:rsidR="00881E84" w:rsidRPr="00233DFC" w:rsidRDefault="00881E84" w:rsidP="00881E84">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r>
    </w:p>
    <w:p w14:paraId="290DB3BE" w14:textId="5E25F7FE" w:rsidR="00881E84" w:rsidRDefault="00064007" w:rsidP="00881E84">
      <w:pPr>
        <w:rPr>
          <w:rFonts w:asciiTheme="majorHAnsi" w:eastAsia="Times New Roman" w:hAnsiTheme="majorHAnsi" w:cs="Times New Roman"/>
          <w:lang w:eastAsia="en-GB"/>
        </w:rPr>
      </w:pPr>
      <w:r>
        <w:rPr>
          <w:rFonts w:asciiTheme="majorHAnsi" w:eastAsia="Times New Roman" w:hAnsiTheme="majorHAnsi" w:cs="Times New Roman"/>
          <w:lang w:eastAsia="en-GB"/>
        </w:rPr>
        <w:t>It</w:t>
      </w:r>
      <w:r w:rsidR="00881E84" w:rsidRPr="00233DFC">
        <w:rPr>
          <w:rFonts w:asciiTheme="majorHAnsi" w:eastAsia="Times New Roman" w:hAnsiTheme="majorHAnsi" w:cs="Times New Roman"/>
          <w:lang w:eastAsia="en-GB"/>
        </w:rPr>
        <w:t xml:space="preserve"> has been shown that BAR domains can prevent membrane scission </w:t>
      </w:r>
      <w:r w:rsidR="0041779E">
        <w:rPr>
          <w:rFonts w:asciiTheme="majorHAnsi" w:eastAsia="Times New Roman" w:hAnsiTheme="majorHAnsi" w:cs="Times New Roman"/>
          <w:lang w:eastAsia="en-GB"/>
        </w:rPr>
        <w:t xml:space="preserve">by scaffolding </w:t>
      </w:r>
      <w:r w:rsidR="008B01C9">
        <w:rPr>
          <w:rFonts w:asciiTheme="majorHAnsi" w:eastAsia="Times New Roman" w:hAnsiTheme="majorHAnsi" w:cs="Times New Roman"/>
          <w:lang w:eastAsia="en-GB"/>
        </w:rPr>
        <w:t>the membrane</w:t>
      </w:r>
      <w:r w:rsidR="0041779E">
        <w:rPr>
          <w:rFonts w:asciiTheme="majorHAnsi" w:eastAsia="Times New Roman" w:hAnsiTheme="majorHAnsi" w:cs="Times New Roman"/>
          <w:lang w:eastAsia="en-GB"/>
        </w:rPr>
        <w:t xml:space="preserve">, </w:t>
      </w:r>
      <w:r w:rsidR="00881E84" w:rsidRPr="00233DFC">
        <w:rPr>
          <w:rFonts w:asciiTheme="majorHAnsi" w:eastAsia="Times New Roman" w:hAnsiTheme="majorHAnsi" w:cs="Times New Roman"/>
          <w:lang w:eastAsia="en-GB"/>
        </w:rPr>
        <w:t>allow</w:t>
      </w:r>
      <w:r w:rsidR="00647511">
        <w:rPr>
          <w:rFonts w:asciiTheme="majorHAnsi" w:eastAsia="Times New Roman" w:hAnsiTheme="majorHAnsi" w:cs="Times New Roman"/>
          <w:lang w:eastAsia="en-GB"/>
        </w:rPr>
        <w:t>ing</w:t>
      </w:r>
      <w:r w:rsidR="00881E84" w:rsidRPr="00233DFC">
        <w:rPr>
          <w:rFonts w:asciiTheme="majorHAnsi" w:eastAsia="Times New Roman" w:hAnsiTheme="majorHAnsi" w:cs="Times New Roman"/>
          <w:lang w:eastAsia="en-GB"/>
        </w:rPr>
        <w:t xml:space="preserve"> formation of stable tubular structures</w:t>
      </w:r>
      <w:r w:rsidR="004B7F0A">
        <w:rPr>
          <w:rFonts w:asciiTheme="majorHAnsi" w:eastAsia="Times New Roman" w:hAnsiTheme="majorHAnsi" w:cs="Times New Roman"/>
          <w:lang w:eastAsia="en-GB"/>
        </w:rPr>
        <w:t xml:space="preserve"> and prevent</w:t>
      </w:r>
      <w:r w:rsidR="00647511">
        <w:rPr>
          <w:rFonts w:asciiTheme="majorHAnsi" w:eastAsia="Times New Roman" w:hAnsiTheme="majorHAnsi" w:cs="Times New Roman"/>
          <w:lang w:eastAsia="en-GB"/>
        </w:rPr>
        <w:t>ing</w:t>
      </w:r>
      <w:r w:rsidR="004B7F0A">
        <w:rPr>
          <w:rFonts w:asciiTheme="majorHAnsi" w:eastAsia="Times New Roman" w:hAnsiTheme="majorHAnsi" w:cs="Times New Roman"/>
          <w:lang w:eastAsia="en-GB"/>
        </w:rPr>
        <w:t xml:space="preserve"> </w:t>
      </w:r>
      <w:proofErr w:type="spellStart"/>
      <w:r w:rsidR="004B7F0A">
        <w:rPr>
          <w:rFonts w:asciiTheme="majorHAnsi" w:eastAsia="Times New Roman" w:hAnsiTheme="majorHAnsi" w:cs="Times New Roman"/>
          <w:lang w:eastAsia="en-GB"/>
        </w:rPr>
        <w:t>vesiculation</w:t>
      </w:r>
      <w:proofErr w:type="spellEnd"/>
      <w:r w:rsidR="001339E3">
        <w:rPr>
          <w:rFonts w:asciiTheme="majorHAnsi" w:eastAsia="Times New Roman" w:hAnsiTheme="majorHAnsi" w:cs="Times New Roman"/>
          <w:lang w:eastAsia="en-GB"/>
        </w:rPr>
        <w:t xml:space="preserve"> of these structures</w:t>
      </w:r>
      <w:r w:rsidR="006E44D5">
        <w:rPr>
          <w:rFonts w:asciiTheme="majorHAnsi" w:eastAsia="Times New Roman" w:hAnsiTheme="majorHAnsi" w:cs="Times New Roman"/>
          <w:lang w:eastAsia="en-GB"/>
        </w:rPr>
        <w:fldChar w:fldCharType="begin" w:fldLock="1"/>
      </w:r>
      <w:r w:rsidR="007E06F1">
        <w:rPr>
          <w:rFonts w:asciiTheme="majorHAnsi" w:eastAsia="Times New Roman" w:hAnsiTheme="majorHAnsi" w:cs="Times New Roman"/>
          <w:lang w:eastAsia="en-GB"/>
        </w:rPr>
        <w:instrText>ADDIN CSL_CITATION {"citationItems":[{"id":"ITEM-1","itemData":{"DOI":"10.1016/j.cell.2012.01.047","ISSN":"00928674","PMID":"22464325","abstract":"Shallow hydrophobic insertions and crescent-shaped BAR scaffolds promote membrane curvature. Here, we investigate membrane fission by shallow hydrophobic insertions quantitatively and mechanistically. We provide evidence that membrane insertion of the ENTH domain of epsin leads to liposome vesiculation, and that epsin is required for clathrin-coated vesicle budding in cells. We also show that BAR-domain scaffolds from endophilin, amphiphysin, GRAF, and β2-centaurin limit membrane fission driven by hydrophobic insertions. A quantitative assay for vesiculation reveals an antagonistic relationship between amphipathic helices and scaffolds of N-BAR domains in fission. The extent of vesiculation by these proteins and vesicle size depend on the number and length of amphipathic helices per BAR domain, in accord with theoretical considerations. This fission mechanism gives a new framework for understanding membrane scission in the absence of mechanoenzymes such as dynamin and suggests how Arf and Sar proteins work in vesicle scission.","author":[{"dropping-particle":"","family":"Boucrot","given":"Emmanuel","non-dropping-particle":"","parse-names":false,"suffix":""},{"dropping-particle":"","family":"Pick","given":"Adi","non-dropping-particle":"","parse-names":false,"suffix":""},{"dropping-particle":"","family":"Çamdere","given":"Gamze","non-dropping-particle":"","parse-names":false,"suffix":""},{"dropping-particle":"","family":"Liska","given":"Nicole","non-dropping-particle":"","parse-names":false,"suffix":""},{"dropping-particle":"","family":"Evergren","given":"Emma","non-dropping-particle":"","parse-names":false,"suffix":""},{"dropping-particle":"","family":"McMahon","given":"Harvey T.","non-dropping-particle":"","parse-names":false,"suffix":""},{"dropping-particle":"","family":"Kozlov","given":"Michael M.","non-dropping-particle":"","parse-names":false,"suffix":""}],"container-title":"Cell","id":"ITEM-1","issue":"1","issued":{"date-parts":[["2012","3","30"]]},"page":"124-136","title":"Membrane Fission Is Promoted by Insertion of Amphipathic Helices and Is Restricted by Crescent BAR Domains","type":"article-journal","volume":"149"},"uris":["http://www.mendeley.com/documents/?uuid=df8a0cb0-1b68-3b75-abc0-82b7230f7890"]},{"id":"ITEM-2","itemData":{"DOI":"10.1371/journal.pcbi.1004538","ISSN":"1553-7358","author":[{"dropping-particle":"","family":"Dmitrieff","given":"Serge","non-dropping-particle":"","parse-names":false,"suffix":""},{"dropping-particle":"","family":"Nédélec","given":"François","non-dropping-particle":"","parse-names":false,"suffix":""},{"dropping-particle":"","family":"Hong","given":"SH","non-dropping-particle":"","parse-names":false,"suffix":""},{"dropping-particle":"","family":"Zhang","given":"F","non-dropping-particle":"","parse-names":false,"suffix":""},{"dropping-particle":"","family":"Zenzer","given":"N","non-dropping-particle":"","parse-names":false,"suffix":""},{"dropping-particle":"","family":"Feng","given":"Y","non-dropping-particle":"","parse-names":false,"suffix":""}],"container-title":"PLOS Computational Biology","editor":[{"dropping-particle":"","family":"Ewers","given":"Helge","non-dropping-particle":"","parse-names":false,"suffix":""}],"id":"ITEM-2","issue":"10","issued":{"date-parts":[["2015","10","30"]]},"page":"e1004538","publisher":"Public Library of Science","title":"Membrane Mechanics of Endocytosis in Cells with Turgor","type":"article-journal","volume":"11"},"uris":["http://www.mendeley.com/documents/?uuid=8edd74a5-f68d-367b-a5a5-df4ee5f32e2e"]}],"mendeley":{"formattedCitation":"&lt;sup&gt;12,41&lt;/sup&gt;","plainTextFormattedCitation":"12,41","previouslyFormattedCitation":"&lt;sup&gt;12,41&lt;/sup&gt;"},"properties":{"noteIndex":0},"schema":"https://github.com/citation-style-language/schema/raw/master/csl-citation.json"}</w:instrText>
      </w:r>
      <w:r w:rsidR="006E44D5">
        <w:rPr>
          <w:rFonts w:asciiTheme="majorHAnsi" w:eastAsia="Times New Roman" w:hAnsiTheme="majorHAnsi" w:cs="Times New Roman"/>
          <w:lang w:eastAsia="en-GB"/>
        </w:rPr>
        <w:fldChar w:fldCharType="separate"/>
      </w:r>
      <w:r w:rsidR="00816519" w:rsidRPr="00816519">
        <w:rPr>
          <w:rFonts w:asciiTheme="majorHAnsi" w:eastAsia="Times New Roman" w:hAnsiTheme="majorHAnsi" w:cs="Times New Roman"/>
          <w:noProof/>
          <w:vertAlign w:val="superscript"/>
          <w:lang w:eastAsia="en-GB"/>
        </w:rPr>
        <w:t>12,41</w:t>
      </w:r>
      <w:r w:rsidR="006E44D5">
        <w:rPr>
          <w:rFonts w:asciiTheme="majorHAnsi" w:eastAsia="Times New Roman" w:hAnsiTheme="majorHAnsi" w:cs="Times New Roman"/>
          <w:lang w:eastAsia="en-GB"/>
        </w:rPr>
        <w:fldChar w:fldCharType="end"/>
      </w:r>
      <w:r w:rsidR="00881E84" w:rsidRPr="00233DFC">
        <w:rPr>
          <w:rFonts w:asciiTheme="majorHAnsi" w:eastAsia="Times New Roman" w:hAnsiTheme="majorHAnsi" w:cs="Times New Roman"/>
          <w:lang w:eastAsia="en-GB"/>
        </w:rPr>
        <w:t xml:space="preserve">. </w:t>
      </w:r>
      <w:r w:rsidR="00F47B11">
        <w:rPr>
          <w:rFonts w:asciiTheme="majorHAnsi" w:eastAsia="Times New Roman" w:hAnsiTheme="majorHAnsi" w:cs="Times New Roman"/>
          <w:lang w:eastAsia="en-GB"/>
        </w:rPr>
        <w:t>In simulations, adding BAR domains</w:t>
      </w:r>
      <w:r w:rsidR="0014406F">
        <w:rPr>
          <w:rFonts w:asciiTheme="majorHAnsi" w:eastAsia="Times New Roman" w:hAnsiTheme="majorHAnsi" w:cs="Times New Roman"/>
          <w:lang w:eastAsia="en-GB"/>
        </w:rPr>
        <w:t xml:space="preserve"> to an </w:t>
      </w:r>
      <w:proofErr w:type="spellStart"/>
      <w:r w:rsidR="0014406F">
        <w:rPr>
          <w:rFonts w:asciiTheme="majorHAnsi" w:eastAsia="Times New Roman" w:hAnsiTheme="majorHAnsi" w:cs="Times New Roman"/>
          <w:lang w:eastAsia="en-GB"/>
        </w:rPr>
        <w:t>invaginating</w:t>
      </w:r>
      <w:proofErr w:type="spellEnd"/>
      <w:r w:rsidR="0014406F">
        <w:rPr>
          <w:rFonts w:asciiTheme="majorHAnsi" w:eastAsia="Times New Roman" w:hAnsiTheme="majorHAnsi" w:cs="Times New Roman"/>
          <w:lang w:eastAsia="en-GB"/>
        </w:rPr>
        <w:t xml:space="preserve"> tube</w:t>
      </w:r>
      <w:r w:rsidR="00F47B11">
        <w:rPr>
          <w:rFonts w:asciiTheme="majorHAnsi" w:eastAsia="Times New Roman" w:hAnsiTheme="majorHAnsi" w:cs="Times New Roman"/>
          <w:lang w:eastAsia="en-GB"/>
        </w:rPr>
        <w:t xml:space="preserve"> removes membrane shape instabilities</w:t>
      </w:r>
      <w:r w:rsidR="0014406F">
        <w:rPr>
          <w:rFonts w:asciiTheme="majorHAnsi" w:eastAsia="Times New Roman" w:hAnsiTheme="majorHAnsi" w:cs="Times New Roman"/>
          <w:lang w:eastAsia="en-GB"/>
        </w:rPr>
        <w:t xml:space="preserve">. </w:t>
      </w:r>
      <w:r w:rsidR="00B34590">
        <w:rPr>
          <w:rFonts w:asciiTheme="majorHAnsi" w:eastAsia="Times New Roman" w:hAnsiTheme="majorHAnsi" w:cs="Times New Roman"/>
          <w:lang w:eastAsia="en-GB"/>
        </w:rPr>
        <w:t>Actin forces, membrane rigidity and</w:t>
      </w:r>
      <w:r w:rsidR="0014406F">
        <w:rPr>
          <w:rFonts w:asciiTheme="majorHAnsi" w:eastAsia="Times New Roman" w:hAnsiTheme="majorHAnsi" w:cs="Times New Roman"/>
          <w:lang w:eastAsia="en-GB"/>
        </w:rPr>
        <w:t xml:space="preserve"> tension, and turgor pressure result in </w:t>
      </w:r>
      <w:r w:rsidR="00FE3ADA">
        <w:rPr>
          <w:rFonts w:asciiTheme="majorHAnsi" w:eastAsia="Times New Roman" w:hAnsiTheme="majorHAnsi" w:cs="Times New Roman"/>
          <w:lang w:eastAsia="en-GB"/>
        </w:rPr>
        <w:t xml:space="preserve">a wide </w:t>
      </w:r>
      <w:r w:rsidR="00B34590">
        <w:rPr>
          <w:rFonts w:asciiTheme="majorHAnsi" w:eastAsia="Times New Roman" w:hAnsiTheme="majorHAnsi" w:cs="Times New Roman"/>
          <w:lang w:eastAsia="en-GB"/>
        </w:rPr>
        <w:t xml:space="preserve">invagination </w:t>
      </w:r>
      <w:r w:rsidR="00FE3ADA">
        <w:rPr>
          <w:rFonts w:asciiTheme="majorHAnsi" w:eastAsia="Times New Roman" w:hAnsiTheme="majorHAnsi" w:cs="Times New Roman"/>
          <w:lang w:eastAsia="en-GB"/>
        </w:rPr>
        <w:t>tip and shrinking tubular region</w:t>
      </w:r>
      <w:r w:rsidR="00F47B11">
        <w:rPr>
          <w:rFonts w:asciiTheme="majorHAnsi" w:eastAsia="Times New Roman" w:hAnsiTheme="majorHAnsi" w:cs="Times New Roman"/>
          <w:lang w:eastAsia="en-GB"/>
        </w:rPr>
        <w:t xml:space="preserve"> that result in </w:t>
      </w:r>
      <w:r w:rsidR="003E7EE5">
        <w:rPr>
          <w:rFonts w:asciiTheme="majorHAnsi" w:eastAsia="Times New Roman" w:hAnsiTheme="majorHAnsi" w:cs="Times New Roman"/>
          <w:lang w:eastAsia="en-GB"/>
        </w:rPr>
        <w:t xml:space="preserve">membrane </w:t>
      </w:r>
      <w:r w:rsidR="00940795">
        <w:rPr>
          <w:rFonts w:asciiTheme="majorHAnsi" w:eastAsia="Times New Roman" w:hAnsiTheme="majorHAnsi" w:cs="Times New Roman"/>
          <w:lang w:eastAsia="en-GB"/>
        </w:rPr>
        <w:t xml:space="preserve">shape </w:t>
      </w:r>
      <w:r w:rsidR="003E7EE5">
        <w:rPr>
          <w:rFonts w:asciiTheme="majorHAnsi" w:eastAsia="Times New Roman" w:hAnsiTheme="majorHAnsi" w:cs="Times New Roman"/>
          <w:lang w:eastAsia="en-GB"/>
        </w:rPr>
        <w:t>instability and therefore scission</w:t>
      </w:r>
      <w:r w:rsidR="00FE3ADA">
        <w:rPr>
          <w:rFonts w:asciiTheme="majorHAnsi" w:eastAsia="Times New Roman" w:hAnsiTheme="majorHAnsi" w:cs="Times New Roman"/>
          <w:lang w:eastAsia="en-GB"/>
        </w:rPr>
        <w:t xml:space="preserve">. </w:t>
      </w:r>
      <w:r w:rsidR="005504BE">
        <w:rPr>
          <w:rFonts w:asciiTheme="majorHAnsi" w:eastAsia="Times New Roman" w:hAnsiTheme="majorHAnsi" w:cs="Times New Roman"/>
          <w:lang w:eastAsia="en-GB"/>
        </w:rPr>
        <w:t>Adding curved BAR domains that have a preferred radius of curvature</w:t>
      </w:r>
      <w:r w:rsidR="003E508D">
        <w:rPr>
          <w:rFonts w:asciiTheme="majorHAnsi" w:eastAsia="Times New Roman" w:hAnsiTheme="majorHAnsi" w:cs="Times New Roman"/>
          <w:lang w:eastAsia="en-GB"/>
        </w:rPr>
        <w:t xml:space="preserve"> </w:t>
      </w:r>
      <w:r w:rsidR="005504BE">
        <w:rPr>
          <w:rFonts w:asciiTheme="majorHAnsi" w:eastAsia="Times New Roman" w:hAnsiTheme="majorHAnsi" w:cs="Times New Roman"/>
          <w:lang w:eastAsia="en-GB"/>
        </w:rPr>
        <w:t>results</w:t>
      </w:r>
      <w:r w:rsidR="006E44D5">
        <w:rPr>
          <w:rFonts w:asciiTheme="majorHAnsi" w:eastAsia="Times New Roman" w:hAnsiTheme="majorHAnsi" w:cs="Times New Roman"/>
          <w:lang w:eastAsia="en-GB"/>
        </w:rPr>
        <w:t xml:space="preserve"> in stabilization of the membrane </w:t>
      </w:r>
      <w:r w:rsidR="003E508D">
        <w:rPr>
          <w:rFonts w:asciiTheme="majorHAnsi" w:eastAsia="Times New Roman" w:hAnsiTheme="majorHAnsi" w:cs="Times New Roman"/>
          <w:lang w:eastAsia="en-GB"/>
        </w:rPr>
        <w:t>shape and prevents scission</w:t>
      </w:r>
      <w:r w:rsidR="0044721D" w:rsidRPr="006E44D5">
        <w:rPr>
          <w:rFonts w:asciiTheme="majorHAnsi" w:eastAsia="Times New Roman" w:hAnsiTheme="majorHAnsi" w:cs="Times New Roman"/>
          <w:noProof/>
          <w:vertAlign w:val="superscript"/>
          <w:lang w:eastAsia="en-GB"/>
        </w:rPr>
        <w:t>34</w:t>
      </w:r>
      <w:r w:rsidR="00F47B11">
        <w:rPr>
          <w:rFonts w:asciiTheme="majorHAnsi" w:eastAsia="Times New Roman" w:hAnsiTheme="majorHAnsi" w:cs="Times New Roman"/>
          <w:lang w:eastAsia="en-GB"/>
        </w:rPr>
        <w:t>.</w:t>
      </w:r>
    </w:p>
    <w:p w14:paraId="3E30973F" w14:textId="77777777" w:rsidR="0044721D" w:rsidRDefault="0044721D" w:rsidP="00881E84">
      <w:pPr>
        <w:rPr>
          <w:rFonts w:asciiTheme="majorHAnsi" w:eastAsia="Times New Roman" w:hAnsiTheme="majorHAnsi" w:cs="Times New Roman"/>
          <w:lang w:eastAsia="en-GB"/>
        </w:rPr>
      </w:pPr>
    </w:p>
    <w:p w14:paraId="37A4FC24" w14:textId="77777777" w:rsidR="001B2CCF" w:rsidRDefault="001B2CCF" w:rsidP="00881E84">
      <w:pPr>
        <w:rPr>
          <w:rFonts w:asciiTheme="majorHAnsi" w:eastAsia="Times New Roman" w:hAnsiTheme="majorHAnsi" w:cs="Times New Roman"/>
          <w:lang w:eastAsia="en-GB"/>
        </w:rPr>
      </w:pPr>
    </w:p>
    <w:p w14:paraId="4F69BBDB" w14:textId="77777777" w:rsidR="001B2CCF" w:rsidRDefault="001B2CCF" w:rsidP="00881E84">
      <w:pPr>
        <w:rPr>
          <w:rFonts w:asciiTheme="majorHAnsi" w:eastAsia="Times New Roman" w:hAnsiTheme="majorHAnsi" w:cs="Times New Roman"/>
          <w:lang w:eastAsia="en-GB"/>
        </w:rPr>
      </w:pPr>
    </w:p>
    <w:p w14:paraId="1D7FFB53" w14:textId="292A17D9" w:rsidR="00233DFC" w:rsidRPr="00233DFC" w:rsidRDefault="00881E84" w:rsidP="00881E84">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r>
      <w:r w:rsidRPr="00233DFC">
        <w:rPr>
          <w:rFonts w:asciiTheme="majorHAnsi" w:eastAsia="Times New Roman" w:hAnsiTheme="majorHAnsi" w:cs="Times New Roman"/>
          <w:lang w:eastAsia="en-GB"/>
        </w:rPr>
        <w:tab/>
      </w:r>
      <w:r w:rsidRPr="00233DFC">
        <w:rPr>
          <w:rFonts w:asciiTheme="majorHAnsi" w:eastAsia="Times New Roman" w:hAnsiTheme="majorHAnsi" w:cs="Times New Roman"/>
          <w:lang w:eastAsia="en-GB"/>
        </w:rPr>
        <w:tab/>
      </w:r>
    </w:p>
    <w:p w14:paraId="5CAF8C2B" w14:textId="69C097D8" w:rsidR="00EC460D" w:rsidRDefault="008A13B3" w:rsidP="00AF21C6">
      <w:pPr>
        <w:outlineLvl w:val="0"/>
        <w:rPr>
          <w:rFonts w:asciiTheme="majorHAnsi" w:eastAsia="Times New Roman" w:hAnsiTheme="majorHAnsi" w:cs="Times New Roman"/>
          <w:b/>
          <w:sz w:val="28"/>
          <w:szCs w:val="28"/>
          <w:lang w:eastAsia="en-GB"/>
        </w:rPr>
      </w:pPr>
      <w:r w:rsidRPr="002C43CD">
        <w:rPr>
          <w:rFonts w:asciiTheme="majorHAnsi" w:eastAsia="Times New Roman" w:hAnsiTheme="majorHAnsi" w:cs="Times New Roman"/>
          <w:b/>
          <w:sz w:val="28"/>
          <w:szCs w:val="28"/>
          <w:lang w:eastAsia="en-GB"/>
        </w:rPr>
        <w:t>R2.</w:t>
      </w:r>
      <w:r w:rsidR="002C43CD" w:rsidRPr="002C43CD">
        <w:rPr>
          <w:rFonts w:asciiTheme="majorHAnsi" w:eastAsia="Times New Roman" w:hAnsiTheme="majorHAnsi" w:cs="Times New Roman"/>
          <w:b/>
          <w:sz w:val="28"/>
          <w:szCs w:val="28"/>
          <w:lang w:eastAsia="en-GB"/>
        </w:rPr>
        <w:t xml:space="preserve">4 </w:t>
      </w:r>
      <w:r w:rsidRPr="002C43CD">
        <w:rPr>
          <w:rFonts w:asciiTheme="majorHAnsi" w:eastAsia="Times New Roman" w:hAnsiTheme="majorHAnsi" w:cs="Times New Roman"/>
          <w:b/>
          <w:sz w:val="28"/>
          <w:szCs w:val="28"/>
          <w:lang w:eastAsia="en-GB"/>
        </w:rPr>
        <w:t>Coat movement is influenced by recruitment of BAR domain</w:t>
      </w:r>
      <w:r w:rsidR="000D1866" w:rsidRPr="002C43CD">
        <w:rPr>
          <w:rFonts w:asciiTheme="majorHAnsi" w:eastAsia="Times New Roman" w:hAnsiTheme="majorHAnsi" w:cs="Times New Roman"/>
          <w:b/>
          <w:sz w:val="28"/>
          <w:szCs w:val="28"/>
          <w:lang w:eastAsia="en-GB"/>
        </w:rPr>
        <w:t xml:space="preserve"> </w:t>
      </w:r>
    </w:p>
    <w:p w14:paraId="2C2F2944" w14:textId="77777777" w:rsidR="005272C4" w:rsidRDefault="005272C4" w:rsidP="00DA4C04">
      <w:pPr>
        <w:rPr>
          <w:rFonts w:asciiTheme="majorHAnsi" w:eastAsia="Times New Roman" w:hAnsiTheme="majorHAnsi" w:cs="Times New Roman"/>
          <w:b/>
          <w:sz w:val="28"/>
          <w:szCs w:val="28"/>
          <w:lang w:eastAsia="en-GB"/>
        </w:rPr>
      </w:pPr>
    </w:p>
    <w:p w14:paraId="6DC46A0F" w14:textId="2A5BA611" w:rsidR="008A13B3" w:rsidRDefault="005272C4"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As observed in the previous section</w:t>
      </w:r>
      <w:r w:rsidR="00296918">
        <w:rPr>
          <w:rFonts w:asciiTheme="majorHAnsi" w:eastAsia="Times New Roman" w:hAnsiTheme="majorHAnsi" w:cs="Times New Roman"/>
          <w:lang w:eastAsia="en-GB"/>
        </w:rPr>
        <w:t xml:space="preserve"> R2.3</w:t>
      </w:r>
      <w:r>
        <w:rPr>
          <w:rFonts w:asciiTheme="majorHAnsi" w:eastAsia="Times New Roman" w:hAnsiTheme="majorHAnsi" w:cs="Times New Roman"/>
          <w:lang w:eastAsia="en-GB"/>
        </w:rPr>
        <w:t xml:space="preserve">, Sla1 movement is </w:t>
      </w:r>
      <w:r w:rsidR="00030D21">
        <w:rPr>
          <w:rFonts w:asciiTheme="majorHAnsi" w:eastAsia="Times New Roman" w:hAnsiTheme="majorHAnsi" w:cs="Times New Roman"/>
          <w:lang w:eastAsia="en-GB"/>
        </w:rPr>
        <w:t>decreased</w:t>
      </w:r>
      <w:r>
        <w:rPr>
          <w:rFonts w:asciiTheme="majorHAnsi" w:eastAsia="Times New Roman" w:hAnsiTheme="majorHAnsi" w:cs="Times New Roman"/>
          <w:lang w:eastAsia="en-GB"/>
        </w:rPr>
        <w:t xml:space="preserve"> by </w:t>
      </w:r>
      <w:r w:rsidR="00E43EAB">
        <w:rPr>
          <w:rFonts w:asciiTheme="majorHAnsi" w:eastAsia="Times New Roman" w:hAnsiTheme="majorHAnsi" w:cs="Times New Roman"/>
          <w:lang w:eastAsia="en-GB"/>
        </w:rPr>
        <w:t xml:space="preserve">decreased </w:t>
      </w:r>
      <w:r>
        <w:rPr>
          <w:rFonts w:asciiTheme="majorHAnsi" w:eastAsia="Times New Roman" w:hAnsiTheme="majorHAnsi" w:cs="Times New Roman"/>
          <w:lang w:eastAsia="en-GB"/>
        </w:rPr>
        <w:t xml:space="preserve">recruitment of </w:t>
      </w:r>
      <w:proofErr w:type="spellStart"/>
      <w:r w:rsidR="00E43EAB">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although adding excess protein</w:t>
      </w:r>
      <w:ins w:id="271" w:author="Marko" w:date="2018-08-14T20:34:00Z">
        <w:r w:rsidR="00C74656">
          <w:rPr>
            <w:rFonts w:asciiTheme="majorHAnsi" w:eastAsia="Times New Roman" w:hAnsiTheme="majorHAnsi" w:cs="Times New Roman"/>
            <w:lang w:eastAsia="en-GB"/>
          </w:rPr>
          <w:t xml:space="preserve"> over the WT level</w:t>
        </w:r>
      </w:ins>
      <w:r>
        <w:rPr>
          <w:rFonts w:asciiTheme="majorHAnsi" w:eastAsia="Times New Roman" w:hAnsiTheme="majorHAnsi" w:cs="Times New Roman"/>
          <w:lang w:eastAsia="en-GB"/>
        </w:rPr>
        <w:t xml:space="preserve"> </w:t>
      </w:r>
      <w:commentRangeStart w:id="272"/>
      <w:r>
        <w:rPr>
          <w:rFonts w:asciiTheme="majorHAnsi" w:eastAsia="Times New Roman" w:hAnsiTheme="majorHAnsi" w:cs="Times New Roman"/>
          <w:lang w:eastAsia="en-GB"/>
        </w:rPr>
        <w:t>does not influence it</w:t>
      </w:r>
      <w:commentRangeEnd w:id="272"/>
      <w:r w:rsidR="004A4E89">
        <w:rPr>
          <w:rStyle w:val="CommentReference"/>
        </w:rPr>
        <w:commentReference w:id="272"/>
      </w:r>
      <w:r w:rsidR="003B6898">
        <w:rPr>
          <w:rFonts w:asciiTheme="majorHAnsi" w:eastAsia="Times New Roman" w:hAnsiTheme="majorHAnsi" w:cs="Times New Roman"/>
          <w:lang w:eastAsia="en-GB"/>
        </w:rPr>
        <w:t xml:space="preserve">. In </w:t>
      </w:r>
      <w:r w:rsidR="00E43EAB">
        <w:rPr>
          <w:rFonts w:asciiTheme="majorHAnsi" w:eastAsia="Times New Roman" w:hAnsiTheme="majorHAnsi" w:cs="Times New Roman"/>
          <w:lang w:eastAsia="en-GB"/>
        </w:rPr>
        <w:t>BAR cells</w:t>
      </w:r>
      <w:r w:rsidR="00790995">
        <w:rPr>
          <w:rFonts w:asciiTheme="majorHAnsi" w:eastAsia="Times New Roman" w:hAnsiTheme="majorHAnsi" w:cs="Times New Roman"/>
          <w:lang w:eastAsia="en-GB"/>
        </w:rPr>
        <w:t xml:space="preserve"> Sla1 movement is reduced from WT to close to that </w:t>
      </w:r>
      <w:r w:rsidR="008B1975">
        <w:rPr>
          <w:rFonts w:asciiTheme="majorHAnsi" w:eastAsia="Times New Roman" w:hAnsiTheme="majorHAnsi" w:cs="Times New Roman"/>
          <w:lang w:eastAsia="en-GB"/>
        </w:rPr>
        <w:t>of</w:t>
      </w:r>
      <w:r w:rsidR="00790995">
        <w:rPr>
          <w:rFonts w:asciiTheme="majorHAnsi" w:eastAsia="Times New Roman" w:hAnsiTheme="majorHAnsi" w:cs="Times New Roman"/>
          <w:lang w:eastAsia="en-GB"/>
        </w:rPr>
        <w:t xml:space="preserve"> </w:t>
      </w:r>
      <w:r w:rsidR="00790995" w:rsidRPr="00233DFC">
        <w:rPr>
          <w:rFonts w:asciiTheme="majorHAnsi" w:eastAsia="Times New Roman" w:hAnsiTheme="majorHAnsi" w:cs="Times New Roman"/>
          <w:lang w:eastAsia="en-GB"/>
        </w:rPr>
        <w:t>rvs167Δ</w:t>
      </w:r>
      <w:r w:rsidR="00790995">
        <w:rPr>
          <w:rFonts w:asciiTheme="majorHAnsi" w:eastAsia="Times New Roman" w:hAnsiTheme="majorHAnsi" w:cs="Times New Roman"/>
          <w:lang w:eastAsia="en-GB"/>
        </w:rPr>
        <w:t xml:space="preserve">. However, </w:t>
      </w:r>
      <w:proofErr w:type="spellStart"/>
      <w:r w:rsidR="00790995">
        <w:rPr>
          <w:rFonts w:asciiTheme="majorHAnsi" w:eastAsia="Times New Roman" w:hAnsiTheme="majorHAnsi" w:cs="Times New Roman"/>
          <w:lang w:eastAsia="en-GB"/>
        </w:rPr>
        <w:t>Rvs</w:t>
      </w:r>
      <w:proofErr w:type="spellEnd"/>
      <w:r w:rsidR="00790995">
        <w:rPr>
          <w:rFonts w:asciiTheme="majorHAnsi" w:eastAsia="Times New Roman" w:hAnsiTheme="majorHAnsi" w:cs="Times New Roman"/>
          <w:lang w:eastAsia="en-GB"/>
        </w:rPr>
        <w:t xml:space="preserve"> recruitment </w:t>
      </w:r>
      <w:r w:rsidR="00F4759F">
        <w:rPr>
          <w:rFonts w:asciiTheme="majorHAnsi" w:eastAsia="Times New Roman" w:hAnsiTheme="majorHAnsi" w:cs="Times New Roman"/>
          <w:lang w:eastAsia="en-GB"/>
        </w:rPr>
        <w:t>is also</w:t>
      </w:r>
      <w:r w:rsidR="001800D5">
        <w:rPr>
          <w:rFonts w:asciiTheme="majorHAnsi" w:eastAsia="Times New Roman" w:hAnsiTheme="majorHAnsi" w:cs="Times New Roman"/>
          <w:lang w:eastAsia="en-GB"/>
        </w:rPr>
        <w:t xml:space="preserve"> decreased</w:t>
      </w:r>
      <w:r w:rsidR="009F04AE">
        <w:rPr>
          <w:rFonts w:asciiTheme="majorHAnsi" w:eastAsia="Times New Roman" w:hAnsiTheme="majorHAnsi" w:cs="Times New Roman"/>
          <w:lang w:eastAsia="en-GB"/>
        </w:rPr>
        <w:t>.</w:t>
      </w:r>
      <w:r>
        <w:rPr>
          <w:rFonts w:asciiTheme="majorHAnsi" w:eastAsia="Times New Roman" w:hAnsiTheme="majorHAnsi" w:cs="Times New Roman"/>
          <w:lang w:eastAsia="en-GB"/>
        </w:rPr>
        <w:t xml:space="preserve"> </w:t>
      </w:r>
      <w:r w:rsidR="00CE2781">
        <w:rPr>
          <w:rFonts w:asciiTheme="majorHAnsi" w:eastAsia="Times New Roman" w:hAnsiTheme="majorHAnsi" w:cs="Times New Roman"/>
          <w:lang w:eastAsia="en-GB"/>
        </w:rPr>
        <w:t>R</w:t>
      </w:r>
      <w:r>
        <w:rPr>
          <w:rFonts w:asciiTheme="majorHAnsi" w:eastAsia="Times New Roman" w:hAnsiTheme="majorHAnsi" w:cs="Times New Roman"/>
          <w:lang w:eastAsia="en-GB"/>
        </w:rPr>
        <w:t xml:space="preserve">educed coat movement </w:t>
      </w:r>
      <w:r w:rsidR="00296918">
        <w:rPr>
          <w:rFonts w:asciiTheme="majorHAnsi" w:eastAsia="Times New Roman" w:hAnsiTheme="majorHAnsi" w:cs="Times New Roman"/>
          <w:lang w:eastAsia="en-GB"/>
        </w:rPr>
        <w:t xml:space="preserve">therefore </w:t>
      </w:r>
      <w:r w:rsidR="00CE2781">
        <w:rPr>
          <w:rFonts w:asciiTheme="majorHAnsi" w:eastAsia="Times New Roman" w:hAnsiTheme="majorHAnsi" w:cs="Times New Roman"/>
          <w:lang w:eastAsia="en-GB"/>
        </w:rPr>
        <w:t xml:space="preserve">could </w:t>
      </w:r>
      <w:r w:rsidR="00817ABA">
        <w:rPr>
          <w:rFonts w:asciiTheme="majorHAnsi" w:eastAsia="Times New Roman" w:hAnsiTheme="majorHAnsi" w:cs="Times New Roman"/>
          <w:lang w:eastAsia="en-GB"/>
        </w:rPr>
        <w:t>result</w:t>
      </w:r>
      <w:r>
        <w:rPr>
          <w:rFonts w:asciiTheme="majorHAnsi" w:eastAsia="Times New Roman" w:hAnsiTheme="majorHAnsi" w:cs="Times New Roman"/>
          <w:lang w:eastAsia="en-GB"/>
        </w:rPr>
        <w:t xml:space="preserve"> </w:t>
      </w:r>
      <w:r w:rsidR="005E3746">
        <w:rPr>
          <w:rFonts w:asciiTheme="majorHAnsi" w:eastAsia="Times New Roman" w:hAnsiTheme="majorHAnsi" w:cs="Times New Roman"/>
          <w:lang w:eastAsia="en-GB"/>
        </w:rPr>
        <w:t xml:space="preserve">from </w:t>
      </w:r>
      <w:r>
        <w:rPr>
          <w:rFonts w:asciiTheme="majorHAnsi" w:eastAsia="Times New Roman" w:hAnsiTheme="majorHAnsi" w:cs="Times New Roman"/>
          <w:lang w:eastAsia="en-GB"/>
        </w:rPr>
        <w:t xml:space="preserve">loss of the SH3 domain, or </w:t>
      </w:r>
      <w:r w:rsidR="00274C49">
        <w:rPr>
          <w:rFonts w:asciiTheme="majorHAnsi" w:eastAsia="Times New Roman" w:hAnsiTheme="majorHAnsi" w:cs="Times New Roman"/>
          <w:lang w:eastAsia="en-GB"/>
        </w:rPr>
        <w:t>from</w:t>
      </w:r>
      <w:r>
        <w:rPr>
          <w:rFonts w:asciiTheme="majorHAnsi" w:eastAsia="Times New Roman" w:hAnsiTheme="majorHAnsi" w:cs="Times New Roman"/>
          <w:lang w:eastAsia="en-GB"/>
        </w:rPr>
        <w:t xml:space="preserve"> reduced </w:t>
      </w:r>
      <w:proofErr w:type="spellStart"/>
      <w:r w:rsidR="00CE2781">
        <w:rPr>
          <w:rFonts w:asciiTheme="majorHAnsi" w:eastAsia="Times New Roman" w:hAnsiTheme="majorHAnsi" w:cs="Times New Roman"/>
          <w:lang w:eastAsia="en-GB"/>
        </w:rPr>
        <w:t>Rvs</w:t>
      </w:r>
      <w:proofErr w:type="spellEnd"/>
      <w:r w:rsidR="00CE2781">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recruitment</w:t>
      </w:r>
      <w:r w:rsidR="00CE2781">
        <w:rPr>
          <w:rFonts w:asciiTheme="majorHAnsi" w:eastAsia="Times New Roman" w:hAnsiTheme="majorHAnsi" w:cs="Times New Roman"/>
          <w:lang w:eastAsia="en-GB"/>
        </w:rPr>
        <w:t>. To test</w:t>
      </w:r>
      <w:r w:rsidR="00F010EA">
        <w:rPr>
          <w:rFonts w:asciiTheme="majorHAnsi" w:eastAsia="Times New Roman" w:hAnsiTheme="majorHAnsi" w:cs="Times New Roman"/>
          <w:lang w:eastAsia="en-GB"/>
        </w:rPr>
        <w:t xml:space="preserve"> this,</w:t>
      </w:r>
      <w:r>
        <w:rPr>
          <w:rFonts w:asciiTheme="majorHAnsi" w:eastAsia="Times New Roman" w:hAnsiTheme="majorHAnsi" w:cs="Times New Roman"/>
          <w:lang w:eastAsia="en-GB"/>
        </w:rPr>
        <w:t xml:space="preserve"> I duplicated</w:t>
      </w:r>
      <w:ins w:id="273" w:author="Marko" w:date="2018-08-14T20:37:00Z">
        <w:r w:rsidR="009B00AD">
          <w:rPr>
            <w:rFonts w:asciiTheme="majorHAnsi" w:eastAsia="Times New Roman" w:hAnsiTheme="majorHAnsi" w:cs="Times New Roman"/>
            <w:lang w:eastAsia="en-GB"/>
          </w:rPr>
          <w:t>,</w:t>
        </w:r>
      </w:ins>
      <w:r>
        <w:rPr>
          <w:rFonts w:asciiTheme="majorHAnsi" w:eastAsia="Times New Roman" w:hAnsiTheme="majorHAnsi" w:cs="Times New Roman"/>
          <w:lang w:eastAsia="en-GB"/>
        </w:rPr>
        <w:t xml:space="preserve"> as described before, the </w:t>
      </w:r>
      <w:commentRangeStart w:id="274"/>
      <w:r>
        <w:rPr>
          <w:rFonts w:asciiTheme="majorHAnsi" w:eastAsia="Times New Roman" w:hAnsiTheme="majorHAnsi" w:cs="Times New Roman"/>
          <w:lang w:eastAsia="en-GB"/>
        </w:rPr>
        <w:t xml:space="preserve">BAR domain </w:t>
      </w:r>
      <w:r w:rsidR="00B076C9">
        <w:rPr>
          <w:rFonts w:asciiTheme="majorHAnsi" w:eastAsia="Times New Roman" w:hAnsiTheme="majorHAnsi" w:cs="Times New Roman"/>
          <w:lang w:eastAsia="en-GB"/>
        </w:rPr>
        <w:t xml:space="preserve">alone </w:t>
      </w:r>
      <w:commentRangeEnd w:id="274"/>
      <w:r w:rsidR="009B00AD">
        <w:rPr>
          <w:rStyle w:val="CommentReference"/>
        </w:rPr>
        <w:commentReference w:id="274"/>
      </w:r>
      <w:r>
        <w:rPr>
          <w:rFonts w:asciiTheme="majorHAnsi" w:eastAsia="Times New Roman" w:hAnsiTheme="majorHAnsi" w:cs="Times New Roman"/>
          <w:lang w:eastAsia="en-GB"/>
        </w:rPr>
        <w:t>in haploid yeast cells</w:t>
      </w:r>
      <w:ins w:id="275" w:author="Marko" w:date="2018-08-14T20:37:00Z">
        <w:r w:rsidR="009B00AD">
          <w:rPr>
            <w:rFonts w:asciiTheme="majorHAnsi" w:eastAsia="Times New Roman" w:hAnsiTheme="majorHAnsi" w:cs="Times New Roman"/>
            <w:lang w:eastAsia="en-GB"/>
          </w:rPr>
          <w:t xml:space="preserve"> </w:t>
        </w:r>
      </w:ins>
      <w:del w:id="276" w:author="Marko" w:date="2018-08-14T20:37:00Z">
        <w:r w:rsidR="00A47C19" w:rsidRPr="00DA7F07" w:rsidDel="009B00AD">
          <w:rPr>
            <w:rFonts w:asciiTheme="majorHAnsi" w:eastAsia="Times New Roman" w:hAnsiTheme="majorHAnsi" w:cs="Times New Roman"/>
            <w:color w:val="4472C4" w:themeColor="accent1"/>
            <w:lang w:eastAsia="en-GB"/>
            <w:rPrChange w:id="277" w:author="Microsoft Office User" w:date="2018-08-15T16:30:00Z">
              <w:rPr>
                <w:rFonts w:asciiTheme="majorHAnsi" w:eastAsia="Times New Roman" w:hAnsiTheme="majorHAnsi" w:cs="Times New Roman"/>
                <w:lang w:eastAsia="en-GB"/>
              </w:rPr>
            </w:rPrChange>
          </w:rPr>
          <w:delText xml:space="preserve">. This </w:delText>
        </w:r>
        <w:r w:rsidRPr="00DA7F07" w:rsidDel="009B00AD">
          <w:rPr>
            <w:rFonts w:asciiTheme="majorHAnsi" w:eastAsia="Times New Roman" w:hAnsiTheme="majorHAnsi" w:cs="Times New Roman"/>
            <w:color w:val="4472C4" w:themeColor="accent1"/>
            <w:lang w:eastAsia="en-GB"/>
            <w:rPrChange w:id="278" w:author="Microsoft Office User" w:date="2018-08-15T16:30:00Z">
              <w:rPr>
                <w:rFonts w:asciiTheme="majorHAnsi" w:eastAsia="Times New Roman" w:hAnsiTheme="majorHAnsi" w:cs="Times New Roman"/>
                <w:lang w:eastAsia="en-GB"/>
              </w:rPr>
            </w:rPrChange>
          </w:rPr>
          <w:delText>result</w:delText>
        </w:r>
        <w:r w:rsidR="00A47C19" w:rsidRPr="00DA7F07" w:rsidDel="009B00AD">
          <w:rPr>
            <w:rFonts w:asciiTheme="majorHAnsi" w:eastAsia="Times New Roman" w:hAnsiTheme="majorHAnsi" w:cs="Times New Roman"/>
            <w:color w:val="4472C4" w:themeColor="accent1"/>
            <w:lang w:eastAsia="en-GB"/>
            <w:rPrChange w:id="279" w:author="Microsoft Office User" w:date="2018-08-15T16:30:00Z">
              <w:rPr>
                <w:rFonts w:asciiTheme="majorHAnsi" w:eastAsia="Times New Roman" w:hAnsiTheme="majorHAnsi" w:cs="Times New Roman"/>
                <w:lang w:eastAsia="en-GB"/>
              </w:rPr>
            </w:rPrChange>
          </w:rPr>
          <w:delText>s</w:delText>
        </w:r>
        <w:r w:rsidRPr="00DA7F07" w:rsidDel="009B00AD">
          <w:rPr>
            <w:rFonts w:asciiTheme="majorHAnsi" w:eastAsia="Times New Roman" w:hAnsiTheme="majorHAnsi" w:cs="Times New Roman"/>
            <w:color w:val="4472C4" w:themeColor="accent1"/>
            <w:lang w:eastAsia="en-GB"/>
            <w:rPrChange w:id="280" w:author="Microsoft Office User" w:date="2018-08-15T16:30:00Z">
              <w:rPr>
                <w:rFonts w:asciiTheme="majorHAnsi" w:eastAsia="Times New Roman" w:hAnsiTheme="majorHAnsi" w:cs="Times New Roman"/>
                <w:lang w:eastAsia="en-GB"/>
              </w:rPr>
            </w:rPrChange>
          </w:rPr>
          <w:delText xml:space="preserve"> in t</w:delText>
        </w:r>
        <w:r w:rsidR="00A419A0" w:rsidRPr="00DA7F07" w:rsidDel="009B00AD">
          <w:rPr>
            <w:rFonts w:asciiTheme="majorHAnsi" w:eastAsia="Times New Roman" w:hAnsiTheme="majorHAnsi" w:cs="Times New Roman"/>
            <w:color w:val="4472C4" w:themeColor="accent1"/>
            <w:lang w:eastAsia="en-GB"/>
            <w:rPrChange w:id="281" w:author="Microsoft Office User" w:date="2018-08-15T16:30:00Z">
              <w:rPr>
                <w:rFonts w:asciiTheme="majorHAnsi" w:eastAsia="Times New Roman" w:hAnsiTheme="majorHAnsi" w:cs="Times New Roman"/>
                <w:lang w:eastAsia="en-GB"/>
              </w:rPr>
            </w:rPrChange>
          </w:rPr>
          <w:delText xml:space="preserve">wo copies of the BAR domain </w:delText>
        </w:r>
      </w:del>
      <w:r w:rsidR="00A419A0">
        <w:rPr>
          <w:rFonts w:asciiTheme="majorHAnsi" w:eastAsia="Times New Roman" w:hAnsiTheme="majorHAnsi" w:cs="Times New Roman"/>
          <w:lang w:eastAsia="en-GB"/>
        </w:rPr>
        <w:t>(2x</w:t>
      </w:r>
      <w:r>
        <w:rPr>
          <w:rFonts w:asciiTheme="majorHAnsi" w:eastAsia="Times New Roman" w:hAnsiTheme="majorHAnsi" w:cs="Times New Roman"/>
          <w:lang w:eastAsia="en-GB"/>
        </w:rPr>
        <w:t>BAR</w:t>
      </w:r>
      <w:r w:rsidR="00A47C19">
        <w:rPr>
          <w:rFonts w:asciiTheme="majorHAnsi" w:eastAsia="Times New Roman" w:hAnsiTheme="majorHAnsi" w:cs="Times New Roman"/>
          <w:lang w:eastAsia="en-GB"/>
        </w:rPr>
        <w:t>). I then</w:t>
      </w:r>
      <w:r>
        <w:rPr>
          <w:rFonts w:asciiTheme="majorHAnsi" w:eastAsia="Times New Roman" w:hAnsiTheme="majorHAnsi" w:cs="Times New Roman"/>
          <w:lang w:eastAsia="en-GB"/>
        </w:rPr>
        <w:t xml:space="preserve"> compared </w:t>
      </w:r>
      <w:r w:rsidR="00A419A0">
        <w:rPr>
          <w:rFonts w:asciiTheme="majorHAnsi" w:eastAsia="Times New Roman" w:hAnsiTheme="majorHAnsi" w:cs="Times New Roman"/>
          <w:lang w:eastAsia="en-GB"/>
        </w:rPr>
        <w:t xml:space="preserve">Sla1 and </w:t>
      </w:r>
      <w:proofErr w:type="spellStart"/>
      <w:proofErr w:type="gramStart"/>
      <w:r w:rsidR="00A419A0">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in</w:t>
      </w:r>
      <w:proofErr w:type="gramEnd"/>
      <w:r>
        <w:rPr>
          <w:rFonts w:asciiTheme="majorHAnsi" w:eastAsia="Times New Roman" w:hAnsiTheme="majorHAnsi" w:cs="Times New Roman"/>
          <w:lang w:eastAsia="en-GB"/>
        </w:rPr>
        <w:t xml:space="preserve"> </w:t>
      </w:r>
      <w:r w:rsidR="00A419A0">
        <w:rPr>
          <w:rFonts w:asciiTheme="majorHAnsi" w:eastAsia="Times New Roman" w:hAnsiTheme="majorHAnsi" w:cs="Times New Roman"/>
          <w:lang w:eastAsia="en-GB"/>
        </w:rPr>
        <w:t>2xBAR</w:t>
      </w:r>
      <w:r>
        <w:rPr>
          <w:rFonts w:asciiTheme="majorHAnsi" w:eastAsia="Times New Roman" w:hAnsiTheme="majorHAnsi" w:cs="Times New Roman"/>
          <w:lang w:eastAsia="en-GB"/>
        </w:rPr>
        <w:t xml:space="preserve"> </w:t>
      </w:r>
      <w:r w:rsidR="00A419A0">
        <w:rPr>
          <w:rFonts w:asciiTheme="majorHAnsi" w:eastAsia="Times New Roman" w:hAnsiTheme="majorHAnsi" w:cs="Times New Roman"/>
          <w:lang w:eastAsia="en-GB"/>
        </w:rPr>
        <w:t xml:space="preserve">against </w:t>
      </w:r>
      <w:r w:rsidR="00861DFB">
        <w:rPr>
          <w:rFonts w:asciiTheme="majorHAnsi" w:eastAsia="Times New Roman" w:hAnsiTheme="majorHAnsi" w:cs="Times New Roman"/>
          <w:lang w:eastAsia="en-GB"/>
        </w:rPr>
        <w:t>BAR (1x</w:t>
      </w:r>
      <w:r>
        <w:rPr>
          <w:rFonts w:asciiTheme="majorHAnsi" w:eastAsia="Times New Roman" w:hAnsiTheme="majorHAnsi" w:cs="Times New Roman"/>
          <w:lang w:eastAsia="en-GB"/>
        </w:rPr>
        <w:t xml:space="preserve">BAR), </w:t>
      </w:r>
      <w:r w:rsidR="00861DFB">
        <w:rPr>
          <w:rFonts w:asciiTheme="majorHAnsi" w:eastAsia="Times New Roman" w:hAnsiTheme="majorHAnsi" w:cs="Times New Roman"/>
          <w:lang w:eastAsia="en-GB"/>
        </w:rPr>
        <w:t>WT</w:t>
      </w:r>
      <w:r>
        <w:rPr>
          <w:rFonts w:asciiTheme="majorHAnsi" w:eastAsia="Times New Roman" w:hAnsiTheme="majorHAnsi" w:cs="Times New Roman"/>
          <w:lang w:eastAsia="en-GB"/>
        </w:rPr>
        <w:t xml:space="preserve">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(1x</w:t>
      </w:r>
      <w:r w:rsidR="00A419A0">
        <w:rPr>
          <w:rFonts w:asciiTheme="majorHAnsi" w:eastAsia="Times New Roman" w:hAnsiTheme="majorHAnsi" w:cs="Times New Roman"/>
          <w:lang w:eastAsia="en-GB"/>
        </w:rPr>
        <w:t>h</w:t>
      </w:r>
      <w:r>
        <w:rPr>
          <w:rFonts w:asciiTheme="majorHAnsi" w:eastAsia="Times New Roman" w:hAnsiTheme="majorHAnsi" w:cs="Times New Roman"/>
          <w:lang w:eastAsia="en-GB"/>
        </w:rPr>
        <w:t xml:space="preserve">), duplicated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(2x</w:t>
      </w:r>
      <w:r w:rsidR="00A419A0">
        <w:rPr>
          <w:rFonts w:asciiTheme="majorHAnsi" w:eastAsia="Times New Roman" w:hAnsiTheme="majorHAnsi" w:cs="Times New Roman"/>
          <w:lang w:eastAsia="en-GB"/>
        </w:rPr>
        <w:t>h</w:t>
      </w:r>
      <w:r>
        <w:rPr>
          <w:rFonts w:asciiTheme="majorHAnsi" w:eastAsia="Times New Roman" w:hAnsiTheme="majorHAnsi" w:cs="Times New Roman"/>
          <w:lang w:eastAsia="en-GB"/>
        </w:rPr>
        <w:t xml:space="preserve">), and </w:t>
      </w:r>
      <w:del w:id="282" w:author="Marko" w:date="2018-08-14T20:38:00Z">
        <w:r w:rsidDel="009B00AD">
          <w:rPr>
            <w:rFonts w:asciiTheme="majorHAnsi" w:eastAsia="Times New Roman" w:hAnsiTheme="majorHAnsi" w:cs="Times New Roman"/>
            <w:lang w:eastAsia="en-GB"/>
          </w:rPr>
          <w:delText>rvs167del</w:delText>
        </w:r>
      </w:del>
      <w:ins w:id="283" w:author="Marko" w:date="2018-08-14T20:38:00Z">
        <w:r w:rsidR="009B00AD">
          <w:rPr>
            <w:rFonts w:asciiTheme="majorHAnsi" w:eastAsia="Times New Roman" w:hAnsiTheme="majorHAnsi" w:cs="Times New Roman"/>
            <w:lang w:eastAsia="en-GB"/>
          </w:rPr>
          <w:t>rvs167∆</w:t>
        </w:r>
      </w:ins>
      <w:r>
        <w:rPr>
          <w:rFonts w:asciiTheme="majorHAnsi" w:eastAsia="Times New Roman" w:hAnsiTheme="majorHAnsi" w:cs="Times New Roman"/>
          <w:lang w:eastAsia="en-GB"/>
        </w:rPr>
        <w:t>.</w:t>
      </w:r>
    </w:p>
    <w:p w14:paraId="2DF330C4" w14:textId="77777777" w:rsidR="00742769" w:rsidRDefault="00742769" w:rsidP="00DA4C04">
      <w:pPr>
        <w:rPr>
          <w:rFonts w:asciiTheme="majorHAnsi" w:eastAsia="Times New Roman" w:hAnsiTheme="majorHAnsi" w:cs="Times New Roman"/>
          <w:lang w:eastAsia="en-GB"/>
        </w:rPr>
      </w:pPr>
    </w:p>
    <w:p w14:paraId="693AA399" w14:textId="17200C95" w:rsidR="009A62DE" w:rsidRDefault="008B3D52" w:rsidP="00786733">
      <w:pPr>
        <w:rPr>
          <w:rFonts w:asciiTheme="majorHAnsi" w:eastAsia="Times New Roman" w:hAnsiTheme="majorHAnsi" w:cs="Times New Roman"/>
          <w:lang w:eastAsia="en-GB"/>
        </w:rPr>
      </w:pPr>
      <w:del w:id="284" w:author="Marko" w:date="2018-08-14T20:39:00Z">
        <w:r w:rsidDel="00D5742E">
          <w:rPr>
            <w:rFonts w:asciiTheme="majorHAnsi" w:eastAsia="Times New Roman" w:hAnsiTheme="majorHAnsi" w:cs="Times New Roman"/>
            <w:lang w:eastAsia="en-GB"/>
          </w:rPr>
          <w:delText xml:space="preserve">I compared recruitment of Rvs in </w:delText>
        </w:r>
        <w:r w:rsidR="00F60E11" w:rsidDel="00D5742E">
          <w:rPr>
            <w:rFonts w:asciiTheme="majorHAnsi" w:eastAsia="Times New Roman" w:hAnsiTheme="majorHAnsi" w:cs="Times New Roman"/>
            <w:lang w:eastAsia="en-GB"/>
          </w:rPr>
          <w:delText xml:space="preserve">the different </w:delText>
        </w:r>
        <w:r w:rsidDel="00D5742E">
          <w:rPr>
            <w:rFonts w:asciiTheme="majorHAnsi" w:eastAsia="Times New Roman" w:hAnsiTheme="majorHAnsi" w:cs="Times New Roman"/>
            <w:lang w:eastAsia="en-GB"/>
          </w:rPr>
          <w:delText>cells</w:delText>
        </w:r>
        <w:r w:rsidR="00F60E11" w:rsidDel="00D5742E">
          <w:rPr>
            <w:rFonts w:asciiTheme="majorHAnsi" w:eastAsia="Times New Roman" w:hAnsiTheme="majorHAnsi" w:cs="Times New Roman"/>
            <w:lang w:eastAsia="en-GB"/>
          </w:rPr>
          <w:delText>.</w:delText>
        </w:r>
        <w:r w:rsidDel="00D5742E">
          <w:rPr>
            <w:rFonts w:asciiTheme="majorHAnsi" w:eastAsia="Times New Roman" w:hAnsiTheme="majorHAnsi" w:cs="Times New Roman"/>
            <w:lang w:eastAsia="en-GB"/>
          </w:rPr>
          <w:delText xml:space="preserve"> </w:delText>
        </w:r>
      </w:del>
      <w:r w:rsidR="00742769">
        <w:rPr>
          <w:rFonts w:asciiTheme="majorHAnsi" w:eastAsia="Times New Roman" w:hAnsiTheme="majorHAnsi" w:cs="Times New Roman"/>
          <w:lang w:eastAsia="en-GB"/>
        </w:rPr>
        <w:t>As shown in Fig.</w:t>
      </w:r>
      <w:r w:rsidR="007E06F1">
        <w:rPr>
          <w:rFonts w:asciiTheme="majorHAnsi" w:eastAsia="Times New Roman" w:hAnsiTheme="majorHAnsi" w:cs="Times New Roman"/>
          <w:lang w:eastAsia="en-GB"/>
        </w:rPr>
        <w:t>2.11</w:t>
      </w:r>
      <w:r w:rsidR="009A62DE">
        <w:rPr>
          <w:rFonts w:asciiTheme="majorHAnsi" w:eastAsia="Times New Roman" w:hAnsiTheme="majorHAnsi" w:cs="Times New Roman"/>
          <w:lang w:eastAsia="en-GB"/>
        </w:rPr>
        <w:t>C</w:t>
      </w:r>
      <w:r w:rsidR="00742769">
        <w:rPr>
          <w:rFonts w:asciiTheme="majorHAnsi" w:eastAsia="Times New Roman" w:hAnsiTheme="majorHAnsi" w:cs="Times New Roman"/>
          <w:lang w:eastAsia="en-GB"/>
        </w:rPr>
        <w:t>, 1x BAR is recru</w:t>
      </w:r>
      <w:r w:rsidR="00C371AA">
        <w:rPr>
          <w:rFonts w:asciiTheme="majorHAnsi" w:eastAsia="Times New Roman" w:hAnsiTheme="majorHAnsi" w:cs="Times New Roman"/>
          <w:lang w:eastAsia="en-GB"/>
        </w:rPr>
        <w:t>ited at low copy numbers</w:t>
      </w:r>
      <w:r w:rsidR="009A62DE">
        <w:rPr>
          <w:rFonts w:asciiTheme="majorHAnsi" w:eastAsia="Times New Roman" w:hAnsiTheme="majorHAnsi" w:cs="Times New Roman"/>
          <w:lang w:eastAsia="en-GB"/>
        </w:rPr>
        <w:t xml:space="preserve"> compared to </w:t>
      </w:r>
      <w:proofErr w:type="gramStart"/>
      <w:r w:rsidR="009A62DE">
        <w:rPr>
          <w:rFonts w:asciiTheme="majorHAnsi" w:eastAsia="Times New Roman" w:hAnsiTheme="majorHAnsi" w:cs="Times New Roman"/>
          <w:lang w:eastAsia="en-GB"/>
        </w:rPr>
        <w:t>WT</w:t>
      </w:r>
      <w:r w:rsidR="003A4990">
        <w:rPr>
          <w:rFonts w:asciiTheme="majorHAnsi" w:eastAsia="Times New Roman" w:hAnsiTheme="majorHAnsi" w:cs="Times New Roman"/>
          <w:lang w:eastAsia="en-GB"/>
        </w:rPr>
        <w:t xml:space="preserve"> </w:t>
      </w:r>
      <w:r w:rsidR="009A62DE">
        <w:rPr>
          <w:rFonts w:asciiTheme="majorHAnsi" w:eastAsia="Times New Roman" w:hAnsiTheme="majorHAnsi" w:cs="Times New Roman"/>
          <w:lang w:eastAsia="en-GB"/>
        </w:rPr>
        <w:t>.</w:t>
      </w:r>
      <w:proofErr w:type="gramEnd"/>
      <w:r w:rsidR="00C371AA">
        <w:rPr>
          <w:rFonts w:asciiTheme="majorHAnsi" w:eastAsia="Times New Roman" w:hAnsiTheme="majorHAnsi" w:cs="Times New Roman"/>
          <w:lang w:eastAsia="en-GB"/>
        </w:rPr>
        <w:t xml:space="preserve"> </w:t>
      </w:r>
      <w:r w:rsidR="009A62DE">
        <w:rPr>
          <w:rFonts w:asciiTheme="majorHAnsi" w:eastAsia="Times New Roman" w:hAnsiTheme="majorHAnsi" w:cs="Times New Roman"/>
          <w:lang w:eastAsia="en-GB"/>
        </w:rPr>
        <w:t>M</w:t>
      </w:r>
      <w:r w:rsidR="00A538BF">
        <w:rPr>
          <w:rFonts w:asciiTheme="majorHAnsi" w:eastAsia="Times New Roman" w:hAnsiTheme="majorHAnsi" w:cs="Times New Roman"/>
          <w:lang w:eastAsia="en-GB"/>
        </w:rPr>
        <w:t xml:space="preserve">aximum </w:t>
      </w:r>
      <w:r w:rsidR="00463BFE">
        <w:rPr>
          <w:rFonts w:asciiTheme="majorHAnsi" w:eastAsia="Times New Roman" w:hAnsiTheme="majorHAnsi" w:cs="Times New Roman"/>
          <w:lang w:eastAsia="en-GB"/>
        </w:rPr>
        <w:t>molecules</w:t>
      </w:r>
      <w:r w:rsidR="00A538BF">
        <w:rPr>
          <w:rFonts w:asciiTheme="majorHAnsi" w:eastAsia="Times New Roman" w:hAnsiTheme="majorHAnsi" w:cs="Times New Roman"/>
          <w:lang w:eastAsia="en-GB"/>
        </w:rPr>
        <w:t xml:space="preserve"> recruited is 57 +/- 9.9</w:t>
      </w:r>
      <w:r w:rsidR="00DA16BA">
        <w:rPr>
          <w:rFonts w:asciiTheme="majorHAnsi" w:eastAsia="Times New Roman" w:hAnsiTheme="majorHAnsi" w:cs="Times New Roman"/>
          <w:lang w:eastAsia="en-GB"/>
        </w:rPr>
        <w:t>, about 50% that of WT</w:t>
      </w:r>
      <w:r w:rsidR="00A538BF">
        <w:rPr>
          <w:rFonts w:asciiTheme="majorHAnsi" w:eastAsia="Times New Roman" w:hAnsiTheme="majorHAnsi" w:cs="Times New Roman"/>
          <w:lang w:eastAsia="en-GB"/>
        </w:rPr>
        <w:t xml:space="preserve">. </w:t>
      </w:r>
      <w:del w:id="285" w:author="Marko" w:date="2018-08-14T20:40:00Z">
        <w:r w:rsidR="006E5573" w:rsidDel="0052273B">
          <w:rPr>
            <w:rFonts w:asciiTheme="majorHAnsi" w:eastAsia="Times New Roman" w:hAnsiTheme="majorHAnsi" w:cs="Times New Roman"/>
            <w:lang w:eastAsia="en-GB"/>
          </w:rPr>
          <w:delText>D</w:delText>
        </w:r>
        <w:r w:rsidR="00742769" w:rsidDel="0052273B">
          <w:rPr>
            <w:rFonts w:asciiTheme="majorHAnsi" w:eastAsia="Times New Roman" w:hAnsiTheme="majorHAnsi" w:cs="Times New Roman"/>
            <w:lang w:eastAsia="en-GB"/>
          </w:rPr>
          <w:delText>u</w:delText>
        </w:r>
        <w:r w:rsidR="00794C9E" w:rsidDel="0052273B">
          <w:rPr>
            <w:rFonts w:asciiTheme="majorHAnsi" w:eastAsia="Times New Roman" w:hAnsiTheme="majorHAnsi" w:cs="Times New Roman"/>
            <w:lang w:eastAsia="en-GB"/>
          </w:rPr>
          <w:delText>plication of t</w:delText>
        </w:r>
      </w:del>
      <w:ins w:id="286" w:author="Marko" w:date="2018-08-14T20:40:00Z">
        <w:r w:rsidR="0052273B">
          <w:rPr>
            <w:rFonts w:asciiTheme="majorHAnsi" w:eastAsia="Times New Roman" w:hAnsiTheme="majorHAnsi" w:cs="Times New Roman"/>
            <w:lang w:eastAsia="en-GB"/>
          </w:rPr>
          <w:t>T</w:t>
        </w:r>
      </w:ins>
      <w:r w:rsidR="00794C9E">
        <w:rPr>
          <w:rFonts w:asciiTheme="majorHAnsi" w:eastAsia="Times New Roman" w:hAnsiTheme="majorHAnsi" w:cs="Times New Roman"/>
          <w:lang w:eastAsia="en-GB"/>
        </w:rPr>
        <w:t xml:space="preserve">he </w:t>
      </w:r>
      <w:proofErr w:type="spellStart"/>
      <w:ins w:id="287" w:author="Marko" w:date="2018-08-14T20:40:00Z">
        <w:r w:rsidR="0052273B">
          <w:rPr>
            <w:rFonts w:asciiTheme="majorHAnsi" w:eastAsia="Times New Roman" w:hAnsiTheme="majorHAnsi" w:cs="Times New Roman"/>
            <w:lang w:eastAsia="en-GB"/>
          </w:rPr>
          <w:t>recruitement</w:t>
        </w:r>
        <w:proofErr w:type="spellEnd"/>
        <w:r w:rsidR="0052273B">
          <w:rPr>
            <w:rFonts w:asciiTheme="majorHAnsi" w:eastAsia="Times New Roman" w:hAnsiTheme="majorHAnsi" w:cs="Times New Roman"/>
            <w:lang w:eastAsia="en-GB"/>
          </w:rPr>
          <w:t xml:space="preserve"> of the </w:t>
        </w:r>
      </w:ins>
      <w:r w:rsidR="00794C9E">
        <w:rPr>
          <w:rFonts w:asciiTheme="majorHAnsi" w:eastAsia="Times New Roman" w:hAnsiTheme="majorHAnsi" w:cs="Times New Roman"/>
          <w:lang w:eastAsia="en-GB"/>
        </w:rPr>
        <w:t>BAR</w:t>
      </w:r>
      <w:r w:rsidR="009A62DE">
        <w:rPr>
          <w:rFonts w:asciiTheme="majorHAnsi" w:eastAsia="Times New Roman" w:hAnsiTheme="majorHAnsi" w:cs="Times New Roman"/>
          <w:lang w:eastAsia="en-GB"/>
        </w:rPr>
        <w:t xml:space="preserve"> domain</w:t>
      </w:r>
      <w:r w:rsidR="00794C9E">
        <w:rPr>
          <w:rFonts w:asciiTheme="majorHAnsi" w:eastAsia="Times New Roman" w:hAnsiTheme="majorHAnsi" w:cs="Times New Roman"/>
          <w:lang w:eastAsia="en-GB"/>
        </w:rPr>
        <w:t xml:space="preserve"> </w:t>
      </w:r>
      <w:r w:rsidR="009A62DE">
        <w:rPr>
          <w:rFonts w:asciiTheme="majorHAnsi" w:eastAsia="Times New Roman" w:hAnsiTheme="majorHAnsi" w:cs="Times New Roman"/>
          <w:lang w:eastAsia="en-GB"/>
        </w:rPr>
        <w:t>in</w:t>
      </w:r>
      <w:r w:rsidR="006E5573">
        <w:rPr>
          <w:rFonts w:asciiTheme="majorHAnsi" w:eastAsia="Times New Roman" w:hAnsiTheme="majorHAnsi" w:cs="Times New Roman"/>
          <w:lang w:eastAsia="en-GB"/>
        </w:rPr>
        <w:t xml:space="preserve"> 2x BAR </w:t>
      </w:r>
      <w:r w:rsidR="00794C9E">
        <w:rPr>
          <w:rFonts w:asciiTheme="majorHAnsi" w:eastAsia="Times New Roman" w:hAnsiTheme="majorHAnsi" w:cs="Times New Roman"/>
          <w:lang w:eastAsia="en-GB"/>
        </w:rPr>
        <w:t xml:space="preserve">increases </w:t>
      </w:r>
      <w:del w:id="288" w:author="Marko" w:date="2018-08-14T20:40:00Z">
        <w:r w:rsidR="009A62DE" w:rsidDel="0052273B">
          <w:rPr>
            <w:rFonts w:asciiTheme="majorHAnsi" w:eastAsia="Times New Roman" w:hAnsiTheme="majorHAnsi" w:cs="Times New Roman"/>
            <w:lang w:eastAsia="en-GB"/>
          </w:rPr>
          <w:delText xml:space="preserve">this </w:delText>
        </w:r>
        <w:r w:rsidR="00794C9E" w:rsidDel="0052273B">
          <w:rPr>
            <w:rFonts w:asciiTheme="majorHAnsi" w:eastAsia="Times New Roman" w:hAnsiTheme="majorHAnsi" w:cs="Times New Roman"/>
            <w:lang w:eastAsia="en-GB"/>
          </w:rPr>
          <w:delText>recruitment</w:delText>
        </w:r>
        <w:r w:rsidR="00277688" w:rsidDel="0052273B">
          <w:rPr>
            <w:rFonts w:asciiTheme="majorHAnsi" w:eastAsia="Times New Roman" w:hAnsiTheme="majorHAnsi" w:cs="Times New Roman"/>
            <w:lang w:eastAsia="en-GB"/>
          </w:rPr>
          <w:delText xml:space="preserve"> </w:delText>
        </w:r>
      </w:del>
      <w:r w:rsidR="009A62DE">
        <w:rPr>
          <w:rFonts w:asciiTheme="majorHAnsi" w:eastAsia="Times New Roman" w:hAnsiTheme="majorHAnsi" w:cs="Times New Roman"/>
          <w:lang w:eastAsia="en-GB"/>
        </w:rPr>
        <w:t>to 90.58 +/- 9.6</w:t>
      </w:r>
      <w:ins w:id="289" w:author="Marko" w:date="2018-08-14T20:41:00Z">
        <w:r w:rsidR="0052273B">
          <w:rPr>
            <w:rFonts w:asciiTheme="majorHAnsi" w:eastAsia="Times New Roman" w:hAnsiTheme="majorHAnsi" w:cs="Times New Roman"/>
            <w:lang w:eastAsia="en-GB"/>
          </w:rPr>
          <w:t xml:space="preserve"> compared to…</w:t>
        </w:r>
      </w:ins>
      <w:r w:rsidR="00DB5B3F">
        <w:rPr>
          <w:rFonts w:asciiTheme="majorHAnsi" w:eastAsia="Times New Roman" w:hAnsiTheme="majorHAnsi" w:cs="Times New Roman"/>
          <w:lang w:eastAsia="en-GB"/>
        </w:rPr>
        <w:t>.</w:t>
      </w:r>
      <w:r w:rsidR="006E5573">
        <w:rPr>
          <w:rFonts w:asciiTheme="majorHAnsi" w:eastAsia="Times New Roman" w:hAnsiTheme="majorHAnsi" w:cs="Times New Roman"/>
          <w:lang w:eastAsia="en-GB"/>
        </w:rPr>
        <w:t xml:space="preserve"> </w:t>
      </w:r>
      <w:r w:rsidR="009A62DE">
        <w:rPr>
          <w:rFonts w:asciiTheme="majorHAnsi" w:eastAsia="Times New Roman" w:hAnsiTheme="majorHAnsi" w:cs="Times New Roman"/>
          <w:lang w:eastAsia="en-GB"/>
        </w:rPr>
        <w:t xml:space="preserve">Compared to </w:t>
      </w:r>
      <w:r w:rsidR="003A4990">
        <w:rPr>
          <w:rFonts w:asciiTheme="majorHAnsi" w:eastAsia="Times New Roman" w:hAnsiTheme="majorHAnsi" w:cs="Times New Roman"/>
          <w:lang w:eastAsia="en-GB"/>
        </w:rPr>
        <w:t>WT</w:t>
      </w:r>
      <w:r w:rsidR="009A62DE">
        <w:rPr>
          <w:rFonts w:asciiTheme="majorHAnsi" w:eastAsia="Times New Roman" w:hAnsiTheme="majorHAnsi" w:cs="Times New Roman"/>
          <w:lang w:eastAsia="en-GB"/>
        </w:rPr>
        <w:t xml:space="preserve">, recruitment of BAR domains </w:t>
      </w:r>
      <w:ins w:id="290" w:author="Marko" w:date="2018-08-14T20:41:00Z">
        <w:r w:rsidR="004E6C4D">
          <w:rPr>
            <w:rFonts w:asciiTheme="majorHAnsi" w:eastAsia="Times New Roman" w:hAnsiTheme="majorHAnsi" w:cs="Times New Roman"/>
            <w:lang w:eastAsia="en-GB"/>
          </w:rPr>
          <w:t xml:space="preserve">in … </w:t>
        </w:r>
      </w:ins>
      <w:r w:rsidR="009A62DE">
        <w:rPr>
          <w:rFonts w:asciiTheme="majorHAnsi" w:eastAsia="Times New Roman" w:hAnsiTheme="majorHAnsi" w:cs="Times New Roman"/>
          <w:lang w:eastAsia="en-GB"/>
        </w:rPr>
        <w:t xml:space="preserve">increases to 62%. </w:t>
      </w:r>
    </w:p>
    <w:p w14:paraId="50CFFB53" w14:textId="77777777" w:rsidR="009A62DE" w:rsidRDefault="009A62DE" w:rsidP="00786733">
      <w:pPr>
        <w:rPr>
          <w:rFonts w:asciiTheme="majorHAnsi" w:eastAsia="Times New Roman" w:hAnsiTheme="majorHAnsi" w:cs="Times New Roman"/>
          <w:lang w:eastAsia="en-GB"/>
        </w:rPr>
      </w:pPr>
    </w:p>
    <w:p w14:paraId="76C4E400" w14:textId="03083C9E" w:rsidR="00EA2169" w:rsidDel="005A43A3" w:rsidRDefault="00824550" w:rsidP="00786733">
      <w:pPr>
        <w:rPr>
          <w:del w:id="291" w:author="Marko" w:date="2018-08-14T20:43:00Z"/>
          <w:rFonts w:asciiTheme="majorHAnsi" w:eastAsia="Times New Roman" w:hAnsiTheme="majorHAnsi" w:cs="Times New Roman"/>
          <w:lang w:eastAsia="en-GB"/>
        </w:rPr>
      </w:pPr>
      <w:ins w:id="292" w:author="Marko" w:date="2018-08-14T20:41:00Z">
        <w:r>
          <w:rPr>
            <w:rFonts w:asciiTheme="majorHAnsi" w:eastAsia="Times New Roman" w:hAnsiTheme="majorHAnsi" w:cs="Times New Roman"/>
            <w:lang w:eastAsia="en-GB"/>
          </w:rPr>
          <w:t xml:space="preserve">In WT cells </w:t>
        </w:r>
      </w:ins>
      <w:r w:rsidR="006E5573">
        <w:rPr>
          <w:rFonts w:asciiTheme="majorHAnsi" w:eastAsia="Times New Roman" w:hAnsiTheme="majorHAnsi" w:cs="Times New Roman"/>
          <w:lang w:eastAsia="en-GB"/>
        </w:rPr>
        <w:t>Sla1 moves inwards at a rate of about 2</w:t>
      </w:r>
      <w:r w:rsidR="00B536F9">
        <w:rPr>
          <w:rFonts w:asciiTheme="majorHAnsi" w:eastAsia="Times New Roman" w:hAnsiTheme="majorHAnsi" w:cs="Times New Roman"/>
          <w:lang w:eastAsia="en-GB"/>
        </w:rPr>
        <w:t>6</w:t>
      </w:r>
      <w:r w:rsidR="006E5573">
        <w:rPr>
          <w:rFonts w:asciiTheme="majorHAnsi" w:eastAsia="Times New Roman" w:hAnsiTheme="majorHAnsi" w:cs="Times New Roman"/>
          <w:lang w:eastAsia="en-GB"/>
        </w:rPr>
        <w:t xml:space="preserve">nm/s. While duplication of the full-length </w:t>
      </w:r>
      <w:proofErr w:type="spellStart"/>
      <w:r w:rsidR="006E5573">
        <w:rPr>
          <w:rFonts w:asciiTheme="majorHAnsi" w:eastAsia="Times New Roman" w:hAnsiTheme="majorHAnsi" w:cs="Times New Roman"/>
          <w:lang w:eastAsia="en-GB"/>
        </w:rPr>
        <w:t>Rvs</w:t>
      </w:r>
      <w:proofErr w:type="spellEnd"/>
      <w:r w:rsidR="006E5573">
        <w:rPr>
          <w:rFonts w:asciiTheme="majorHAnsi" w:eastAsia="Times New Roman" w:hAnsiTheme="majorHAnsi" w:cs="Times New Roman"/>
          <w:lang w:eastAsia="en-GB"/>
        </w:rPr>
        <w:t xml:space="preserve"> genes do</w:t>
      </w:r>
      <w:r w:rsidR="00D52437">
        <w:rPr>
          <w:rFonts w:asciiTheme="majorHAnsi" w:eastAsia="Times New Roman" w:hAnsiTheme="majorHAnsi" w:cs="Times New Roman"/>
          <w:lang w:eastAsia="en-GB"/>
        </w:rPr>
        <w:t>es</w:t>
      </w:r>
      <w:r w:rsidR="006E5573">
        <w:rPr>
          <w:rFonts w:asciiTheme="majorHAnsi" w:eastAsia="Times New Roman" w:hAnsiTheme="majorHAnsi" w:cs="Times New Roman"/>
          <w:lang w:eastAsia="en-GB"/>
        </w:rPr>
        <w:t xml:space="preserve"> not change the rate of inward movement of Sla1,</w:t>
      </w:r>
      <w:r w:rsidR="00277688">
        <w:rPr>
          <w:rFonts w:asciiTheme="majorHAnsi" w:eastAsia="Times New Roman" w:hAnsiTheme="majorHAnsi" w:cs="Times New Roman"/>
          <w:lang w:eastAsia="en-GB"/>
        </w:rPr>
        <w:t xml:space="preserve"> total rate of inward movement</w:t>
      </w:r>
      <w:r w:rsidR="006E5573">
        <w:rPr>
          <w:rFonts w:asciiTheme="majorHAnsi" w:eastAsia="Times New Roman" w:hAnsiTheme="majorHAnsi" w:cs="Times New Roman"/>
          <w:lang w:eastAsia="en-GB"/>
        </w:rPr>
        <w:t xml:space="preserve"> is reduced to </w:t>
      </w:r>
      <w:r w:rsidR="00B536F9">
        <w:rPr>
          <w:rFonts w:asciiTheme="majorHAnsi" w:eastAsia="Times New Roman" w:hAnsiTheme="majorHAnsi" w:cs="Times New Roman"/>
          <w:lang w:eastAsia="en-GB"/>
        </w:rPr>
        <w:t>13.3nm</w:t>
      </w:r>
      <w:r w:rsidR="006E5573">
        <w:rPr>
          <w:rFonts w:asciiTheme="majorHAnsi" w:eastAsia="Times New Roman" w:hAnsiTheme="majorHAnsi" w:cs="Times New Roman"/>
          <w:lang w:eastAsia="en-GB"/>
        </w:rPr>
        <w:t>/s in 1x BAR case</w:t>
      </w:r>
      <w:r w:rsidR="00277688">
        <w:rPr>
          <w:rFonts w:asciiTheme="majorHAnsi" w:eastAsia="Times New Roman" w:hAnsiTheme="majorHAnsi" w:cs="Times New Roman"/>
          <w:lang w:eastAsia="en-GB"/>
        </w:rPr>
        <w:t>. This rate</w:t>
      </w:r>
      <w:r w:rsidR="006E5573">
        <w:rPr>
          <w:rFonts w:asciiTheme="majorHAnsi" w:eastAsia="Times New Roman" w:hAnsiTheme="majorHAnsi" w:cs="Times New Roman"/>
          <w:lang w:eastAsia="en-GB"/>
        </w:rPr>
        <w:t xml:space="preserve"> increases </w:t>
      </w:r>
      <w:r w:rsidR="004C3DA3">
        <w:rPr>
          <w:rFonts w:asciiTheme="majorHAnsi" w:eastAsia="Times New Roman" w:hAnsiTheme="majorHAnsi" w:cs="Times New Roman"/>
          <w:lang w:eastAsia="en-GB"/>
        </w:rPr>
        <w:t>to about</w:t>
      </w:r>
      <w:r w:rsidR="006E5573">
        <w:rPr>
          <w:rFonts w:asciiTheme="majorHAnsi" w:eastAsia="Times New Roman" w:hAnsiTheme="majorHAnsi" w:cs="Times New Roman"/>
          <w:lang w:eastAsia="en-GB"/>
        </w:rPr>
        <w:t xml:space="preserve"> </w:t>
      </w:r>
      <w:r w:rsidR="00B536F9">
        <w:rPr>
          <w:rFonts w:asciiTheme="majorHAnsi" w:eastAsia="Times New Roman" w:hAnsiTheme="majorHAnsi" w:cs="Times New Roman"/>
          <w:lang w:eastAsia="en-GB"/>
        </w:rPr>
        <w:t>18nm</w:t>
      </w:r>
      <w:r w:rsidR="006E5573">
        <w:rPr>
          <w:rFonts w:asciiTheme="majorHAnsi" w:eastAsia="Times New Roman" w:hAnsiTheme="majorHAnsi" w:cs="Times New Roman"/>
          <w:lang w:eastAsia="en-GB"/>
        </w:rPr>
        <w:t xml:space="preserve">/s in the 2x BAR case. </w:t>
      </w:r>
      <w:r w:rsidR="00F408B7">
        <w:rPr>
          <w:rFonts w:asciiTheme="majorHAnsi" w:eastAsia="Times New Roman" w:hAnsiTheme="majorHAnsi" w:cs="Times New Roman"/>
          <w:lang w:eastAsia="en-GB"/>
        </w:rPr>
        <w:t xml:space="preserve">Adding BAR domain increases the speed of inward movement, as well as </w:t>
      </w:r>
      <w:r w:rsidR="004B7A0E">
        <w:rPr>
          <w:rFonts w:asciiTheme="majorHAnsi" w:eastAsia="Times New Roman" w:hAnsiTheme="majorHAnsi" w:cs="Times New Roman"/>
          <w:lang w:eastAsia="en-GB"/>
        </w:rPr>
        <w:t xml:space="preserve">depth to which Sla1 moves. </w:t>
      </w:r>
      <w:r w:rsidR="00D52437">
        <w:rPr>
          <w:rFonts w:asciiTheme="majorHAnsi" w:eastAsia="Times New Roman" w:hAnsiTheme="majorHAnsi" w:cs="Times New Roman"/>
          <w:lang w:eastAsia="en-GB"/>
        </w:rPr>
        <w:t>Sla1 centroid in rvs167</w:t>
      </w:r>
      <w:del w:id="293" w:author="Marko" w:date="2018-08-14T20:42:00Z">
        <w:r w:rsidR="00D52437" w:rsidDel="00AA26C1">
          <w:rPr>
            <w:rFonts w:asciiTheme="majorHAnsi" w:eastAsia="Times New Roman" w:hAnsiTheme="majorHAnsi" w:cs="Times New Roman"/>
            <w:lang w:eastAsia="en-GB"/>
          </w:rPr>
          <w:delText xml:space="preserve"> deleted</w:delText>
        </w:r>
      </w:del>
      <w:ins w:id="294" w:author="Marko" w:date="2018-08-14T20:42:00Z">
        <w:r w:rsidR="00AA26C1">
          <w:rPr>
            <w:rFonts w:asciiTheme="majorHAnsi" w:eastAsia="Times New Roman" w:hAnsiTheme="majorHAnsi" w:cs="Times New Roman"/>
            <w:lang w:eastAsia="en-GB"/>
          </w:rPr>
          <w:t>∆</w:t>
        </w:r>
      </w:ins>
      <w:r w:rsidR="00D52437">
        <w:rPr>
          <w:rFonts w:asciiTheme="majorHAnsi" w:eastAsia="Times New Roman" w:hAnsiTheme="majorHAnsi" w:cs="Times New Roman"/>
          <w:lang w:eastAsia="en-GB"/>
        </w:rPr>
        <w:t xml:space="preserve"> cells </w:t>
      </w:r>
      <w:proofErr w:type="gramStart"/>
      <w:r w:rsidR="00D52437">
        <w:rPr>
          <w:rFonts w:asciiTheme="majorHAnsi" w:eastAsia="Times New Roman" w:hAnsiTheme="majorHAnsi" w:cs="Times New Roman"/>
          <w:lang w:eastAsia="en-GB"/>
        </w:rPr>
        <w:t>shows</w:t>
      </w:r>
      <w:proofErr w:type="gramEnd"/>
      <w:r w:rsidR="00D52437">
        <w:rPr>
          <w:rFonts w:asciiTheme="majorHAnsi" w:eastAsia="Times New Roman" w:hAnsiTheme="majorHAnsi" w:cs="Times New Roman"/>
          <w:lang w:eastAsia="en-GB"/>
        </w:rPr>
        <w:t xml:space="preserve"> a movement similar to 1x BAR case. </w:t>
      </w:r>
      <w:commentRangeStart w:id="295"/>
      <w:r w:rsidR="007E06F1">
        <w:rPr>
          <w:rFonts w:asciiTheme="majorHAnsi" w:eastAsia="Times New Roman" w:hAnsiTheme="majorHAnsi" w:cs="Times New Roman"/>
          <w:lang w:eastAsia="en-GB"/>
        </w:rPr>
        <w:t>Rvs167 dynamics similar to WT can also be recapitulated by adding increasing amounts of Rvs167</w:t>
      </w:r>
      <w:commentRangeEnd w:id="295"/>
      <w:r w:rsidR="00DC7C59">
        <w:rPr>
          <w:rStyle w:val="CommentReference"/>
        </w:rPr>
        <w:commentReference w:id="295"/>
      </w:r>
      <w:r w:rsidR="007E06F1">
        <w:rPr>
          <w:rFonts w:asciiTheme="majorHAnsi" w:eastAsia="Times New Roman" w:hAnsiTheme="majorHAnsi" w:cs="Times New Roman"/>
          <w:lang w:eastAsia="en-GB"/>
        </w:rPr>
        <w:t xml:space="preserve"> (Fig.2.11</w:t>
      </w:r>
      <w:proofErr w:type="gramStart"/>
      <w:r w:rsidR="007E06F1">
        <w:rPr>
          <w:rFonts w:asciiTheme="majorHAnsi" w:eastAsia="Times New Roman" w:hAnsiTheme="majorHAnsi" w:cs="Times New Roman"/>
          <w:lang w:eastAsia="en-GB"/>
        </w:rPr>
        <w:t>B,C</w:t>
      </w:r>
      <w:proofErr w:type="gramEnd"/>
      <w:r w:rsidR="007E06F1">
        <w:rPr>
          <w:rFonts w:asciiTheme="majorHAnsi" w:eastAsia="Times New Roman" w:hAnsiTheme="majorHAnsi" w:cs="Times New Roman"/>
          <w:lang w:eastAsia="en-GB"/>
        </w:rPr>
        <w:t>).</w:t>
      </w:r>
      <w:ins w:id="296" w:author="Marko" w:date="2018-08-14T20:43:00Z">
        <w:r w:rsidR="005A43A3">
          <w:rPr>
            <w:rFonts w:asciiTheme="majorHAnsi" w:eastAsia="Times New Roman" w:hAnsiTheme="majorHAnsi" w:cs="Times New Roman"/>
            <w:lang w:eastAsia="en-GB"/>
          </w:rPr>
          <w:t xml:space="preserve"> </w:t>
        </w:r>
      </w:ins>
    </w:p>
    <w:p w14:paraId="058201DE" w14:textId="77777777" w:rsidR="00CD4634" w:rsidDel="005A43A3" w:rsidRDefault="00CD4634" w:rsidP="00786733">
      <w:pPr>
        <w:rPr>
          <w:del w:id="297" w:author="Marko" w:date="2018-08-14T20:43:00Z"/>
          <w:rFonts w:asciiTheme="majorHAnsi" w:eastAsia="Times New Roman" w:hAnsiTheme="majorHAnsi" w:cs="Times New Roman"/>
          <w:lang w:eastAsia="en-GB"/>
        </w:rPr>
      </w:pPr>
    </w:p>
    <w:p w14:paraId="5B16B647" w14:textId="6E0A1DBC" w:rsidR="00CD4634" w:rsidRPr="00233DFC" w:rsidRDefault="00CD4634" w:rsidP="00CD4634">
      <w:pPr>
        <w:rPr>
          <w:rFonts w:asciiTheme="majorHAnsi" w:eastAsia="Times New Roman" w:hAnsiTheme="majorHAnsi" w:cs="Times New Roman"/>
          <w:lang w:eastAsia="en-GB"/>
        </w:rPr>
      </w:pPr>
      <w:r>
        <w:rPr>
          <w:rFonts w:asciiTheme="majorHAnsi" w:eastAsia="Times New Roman" w:hAnsiTheme="majorHAnsi" w:cs="Times New Roman"/>
          <w:lang w:eastAsia="en-GB"/>
        </w:rPr>
        <w:t>This</w:t>
      </w:r>
      <w:ins w:id="298" w:author="Marko" w:date="2018-08-14T20:43:00Z">
        <w:r w:rsidR="005A43A3">
          <w:rPr>
            <w:rFonts w:asciiTheme="majorHAnsi" w:eastAsia="Times New Roman" w:hAnsiTheme="majorHAnsi" w:cs="Times New Roman"/>
            <w:lang w:eastAsia="en-GB"/>
          </w:rPr>
          <w:t xml:space="preserve"> result</w:t>
        </w:r>
      </w:ins>
      <w:r>
        <w:rPr>
          <w:rFonts w:asciiTheme="majorHAnsi" w:eastAsia="Times New Roman" w:hAnsiTheme="majorHAnsi" w:cs="Times New Roman"/>
          <w:lang w:eastAsia="en-GB"/>
        </w:rPr>
        <w:t xml:space="preserve"> shows that</w:t>
      </w:r>
      <w:r w:rsidRPr="00233DFC">
        <w:rPr>
          <w:rFonts w:asciiTheme="majorHAnsi" w:eastAsia="Times New Roman" w:hAnsiTheme="majorHAnsi" w:cs="Times New Roman"/>
          <w:lang w:eastAsia="en-GB"/>
        </w:rPr>
        <w:t xml:space="preserve"> shallow invaginations of the rvs167Δ can be rescued by recruiting only </w:t>
      </w:r>
      <w:commentRangeStart w:id="299"/>
      <w:r w:rsidRPr="00233DFC">
        <w:rPr>
          <w:rFonts w:asciiTheme="majorHAnsi" w:eastAsia="Times New Roman" w:hAnsiTheme="majorHAnsi" w:cs="Times New Roman"/>
          <w:lang w:eastAsia="en-GB"/>
        </w:rPr>
        <w:t>BAR domains of Rvs167</w:t>
      </w:r>
      <w:commentRangeEnd w:id="299"/>
      <w:r w:rsidR="00550026">
        <w:rPr>
          <w:rStyle w:val="CommentReference"/>
        </w:rPr>
        <w:commentReference w:id="299"/>
      </w:r>
      <w:r w:rsidRPr="00233DFC">
        <w:rPr>
          <w:rFonts w:asciiTheme="majorHAnsi" w:eastAsia="Times New Roman" w:hAnsiTheme="majorHAnsi" w:cs="Times New Roman"/>
          <w:lang w:eastAsia="en-GB"/>
        </w:rPr>
        <w:t>.</w:t>
      </w:r>
    </w:p>
    <w:p w14:paraId="678E59C5" w14:textId="44358389" w:rsidR="00CD4634" w:rsidRDefault="007A499C" w:rsidP="003F55B2">
      <w:pPr>
        <w:jc w:val="center"/>
        <w:rPr>
          <w:rFonts w:asciiTheme="majorHAnsi" w:eastAsia="Times New Roman" w:hAnsiTheme="majorHAnsi" w:cs="Times New Roman"/>
          <w:lang w:eastAsia="en-GB"/>
        </w:rPr>
      </w:pPr>
      <w:r>
        <w:rPr>
          <w:rFonts w:asciiTheme="majorHAnsi" w:eastAsia="Times New Roman" w:hAnsiTheme="majorHAnsi" w:cs="Times New Roman"/>
          <w:noProof/>
          <w:lang w:eastAsia="en-GB"/>
        </w:rPr>
        <w:lastRenderedPageBreak/>
        <w:drawing>
          <wp:inline distT="0" distB="0" distL="0" distR="0" wp14:anchorId="4097B75F" wp14:editId="056D1118">
            <wp:extent cx="5725160" cy="8057515"/>
            <wp:effectExtent l="0" t="0" r="0" b="0"/>
            <wp:docPr id="14" name="Picture 14" descr="../figures/results_final/scaffolding_overlaid3.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ures/results_final/scaffolding_overlaid3.ai"/>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160" cy="8057515"/>
                    </a:xfrm>
                    <a:prstGeom prst="rect">
                      <a:avLst/>
                    </a:prstGeom>
                    <a:noFill/>
                    <a:ln>
                      <a:noFill/>
                    </a:ln>
                  </pic:spPr>
                </pic:pic>
              </a:graphicData>
            </a:graphic>
          </wp:inline>
        </w:drawing>
      </w:r>
    </w:p>
    <w:p w14:paraId="576B6690" w14:textId="7DA1CA53" w:rsidR="00E86BD4" w:rsidRDefault="00E86BD4" w:rsidP="00DA4C04">
      <w:pPr>
        <w:rPr>
          <w:rFonts w:asciiTheme="majorHAnsi" w:eastAsia="Times New Roman" w:hAnsiTheme="majorHAnsi" w:cs="Times New Roman"/>
          <w:lang w:eastAsia="en-GB"/>
        </w:rPr>
      </w:pPr>
    </w:p>
    <w:p w14:paraId="7D8A28BF" w14:textId="3751184C" w:rsidR="002F21B9" w:rsidRDefault="002F21B9" w:rsidP="00DA4C04">
      <w:pPr>
        <w:rPr>
          <w:rFonts w:asciiTheme="majorHAnsi" w:eastAsia="Times New Roman" w:hAnsiTheme="majorHAnsi" w:cs="Times New Roman"/>
          <w:lang w:eastAsia="en-GB"/>
        </w:rPr>
      </w:pPr>
    </w:p>
    <w:p w14:paraId="384A2A10" w14:textId="4EB78237" w:rsidR="002F21B9" w:rsidRDefault="001A10A3" w:rsidP="000D47AC">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Fig.2.</w:t>
      </w:r>
      <w:r w:rsidR="007E06F1">
        <w:rPr>
          <w:rFonts w:asciiTheme="majorHAnsi" w:eastAsia="Times New Roman" w:hAnsiTheme="majorHAnsi" w:cs="Times New Roman"/>
          <w:sz w:val="16"/>
          <w:szCs w:val="16"/>
          <w:lang w:eastAsia="en-GB"/>
        </w:rPr>
        <w:t>11</w:t>
      </w:r>
      <w:r>
        <w:rPr>
          <w:rFonts w:asciiTheme="majorHAnsi" w:eastAsia="Times New Roman" w:hAnsiTheme="majorHAnsi" w:cs="Times New Roman"/>
          <w:sz w:val="16"/>
          <w:szCs w:val="16"/>
          <w:lang w:eastAsia="en-GB"/>
        </w:rPr>
        <w:t xml:space="preserve"> A: Averaged centroid movement of Sla1-GFP in </w:t>
      </w:r>
      <w:r w:rsidR="000D47AC">
        <w:rPr>
          <w:rFonts w:asciiTheme="majorHAnsi" w:eastAsia="Times New Roman" w:hAnsiTheme="majorHAnsi" w:cs="Times New Roman"/>
          <w:sz w:val="16"/>
          <w:szCs w:val="16"/>
          <w:lang w:eastAsia="en-GB"/>
        </w:rPr>
        <w:t>haploid cell</w:t>
      </w:r>
      <w:r>
        <w:rPr>
          <w:rFonts w:asciiTheme="majorHAnsi" w:eastAsia="Times New Roman" w:hAnsiTheme="majorHAnsi" w:cs="Times New Roman"/>
          <w:sz w:val="16"/>
          <w:szCs w:val="16"/>
          <w:lang w:eastAsia="en-GB"/>
        </w:rPr>
        <w:t xml:space="preserve">s consisting of </w:t>
      </w:r>
      <w:r w:rsidR="000D47AC">
        <w:rPr>
          <w:rFonts w:asciiTheme="majorHAnsi" w:eastAsia="Times New Roman" w:hAnsiTheme="majorHAnsi" w:cs="Times New Roman"/>
          <w:sz w:val="16"/>
          <w:szCs w:val="16"/>
          <w:lang w:eastAsia="en-GB"/>
        </w:rPr>
        <w:t xml:space="preserve">1 (WT: 1xh) and two copies (2xh) of </w:t>
      </w:r>
      <w:proofErr w:type="spellStart"/>
      <w:r w:rsidR="000D47AC">
        <w:rPr>
          <w:rFonts w:asciiTheme="majorHAnsi" w:eastAsia="Times New Roman" w:hAnsiTheme="majorHAnsi" w:cs="Times New Roman"/>
          <w:sz w:val="16"/>
          <w:szCs w:val="16"/>
          <w:lang w:eastAsia="en-GB"/>
        </w:rPr>
        <w:t>Rvs</w:t>
      </w:r>
      <w:proofErr w:type="spellEnd"/>
      <w:r w:rsidR="000D47AC">
        <w:rPr>
          <w:rFonts w:asciiTheme="majorHAnsi" w:eastAsia="Times New Roman" w:hAnsiTheme="majorHAnsi" w:cs="Times New Roman"/>
          <w:sz w:val="16"/>
          <w:szCs w:val="16"/>
          <w:lang w:eastAsia="en-GB"/>
        </w:rPr>
        <w:t xml:space="preserve"> genes, 1 (1xBAR) and 2 copies of BAR domain </w:t>
      </w:r>
      <w:proofErr w:type="gramStart"/>
      <w:r w:rsidR="000D47AC">
        <w:rPr>
          <w:rFonts w:asciiTheme="majorHAnsi" w:eastAsia="Times New Roman" w:hAnsiTheme="majorHAnsi" w:cs="Times New Roman"/>
          <w:sz w:val="16"/>
          <w:szCs w:val="16"/>
          <w:lang w:eastAsia="en-GB"/>
        </w:rPr>
        <w:t>( 2</w:t>
      </w:r>
      <w:proofErr w:type="gramEnd"/>
      <w:r w:rsidR="000D47AC">
        <w:rPr>
          <w:rFonts w:asciiTheme="majorHAnsi" w:eastAsia="Times New Roman" w:hAnsiTheme="majorHAnsi" w:cs="Times New Roman"/>
          <w:sz w:val="16"/>
          <w:szCs w:val="16"/>
          <w:lang w:eastAsia="en-GB"/>
        </w:rPr>
        <w:t>xBAR)</w:t>
      </w:r>
      <w:r w:rsidR="00DF2F95">
        <w:rPr>
          <w:rFonts w:asciiTheme="majorHAnsi" w:eastAsia="Times New Roman" w:hAnsiTheme="majorHAnsi" w:cs="Times New Roman"/>
          <w:sz w:val="16"/>
          <w:szCs w:val="16"/>
          <w:lang w:eastAsia="en-GB"/>
        </w:rPr>
        <w:t>, rvs167</w:t>
      </w:r>
      <w:r w:rsidR="00AF21C6">
        <w:rPr>
          <w:rFonts w:asciiTheme="majorHAnsi" w:eastAsia="Times New Roman" w:hAnsiTheme="majorHAnsi" w:cs="Times New Roman"/>
          <w:sz w:val="16"/>
          <w:szCs w:val="16"/>
          <w:lang w:eastAsia="en-GB"/>
        </w:rPr>
        <w:t>Δ</w:t>
      </w:r>
      <w:r w:rsidR="00DF2F95">
        <w:rPr>
          <w:rFonts w:asciiTheme="majorHAnsi" w:eastAsia="Times New Roman" w:hAnsiTheme="majorHAnsi" w:cs="Times New Roman"/>
          <w:sz w:val="16"/>
          <w:szCs w:val="16"/>
          <w:lang w:eastAsia="en-GB"/>
        </w:rPr>
        <w:t>ce</w:t>
      </w:r>
      <w:r w:rsidR="00C529A4">
        <w:rPr>
          <w:rFonts w:asciiTheme="majorHAnsi" w:eastAsia="Times New Roman" w:hAnsiTheme="majorHAnsi" w:cs="Times New Roman"/>
          <w:sz w:val="16"/>
          <w:szCs w:val="16"/>
          <w:lang w:eastAsia="en-GB"/>
        </w:rPr>
        <w:t>lls.</w:t>
      </w:r>
    </w:p>
    <w:p w14:paraId="24ABBB79" w14:textId="6048B772" w:rsidR="00AA5DEE" w:rsidRDefault="00AA5DEE" w:rsidP="000D47AC">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B: Rvs167 movement in the cells as in Fig.2.11A, except rvs167del.</w:t>
      </w:r>
    </w:p>
    <w:p w14:paraId="4B6E393B" w14:textId="6A65E208" w:rsidR="002F21B9" w:rsidRPr="0073701A" w:rsidRDefault="00AA5DEE" w:rsidP="0073701A">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lastRenderedPageBreak/>
        <w:t xml:space="preserve">C: Maximum molecule number </w:t>
      </w:r>
      <w:r w:rsidR="004E3ED0">
        <w:rPr>
          <w:rFonts w:asciiTheme="majorHAnsi" w:eastAsia="Times New Roman" w:hAnsiTheme="majorHAnsi" w:cs="Times New Roman"/>
          <w:sz w:val="16"/>
          <w:szCs w:val="16"/>
          <w:lang w:eastAsia="en-GB"/>
        </w:rPr>
        <w:t xml:space="preserve">and standard error of mean </w:t>
      </w:r>
      <w:r>
        <w:rPr>
          <w:rFonts w:asciiTheme="majorHAnsi" w:eastAsia="Times New Roman" w:hAnsiTheme="majorHAnsi" w:cs="Times New Roman"/>
          <w:sz w:val="16"/>
          <w:szCs w:val="16"/>
          <w:lang w:eastAsia="en-GB"/>
        </w:rPr>
        <w:t xml:space="preserve">of Rvs167 recruited to endocytic sites in the respective cells. </w:t>
      </w:r>
      <w:r w:rsidR="0073701A" w:rsidRPr="0073701A">
        <w:rPr>
          <w:rFonts w:asciiTheme="majorHAnsi" w:eastAsia="Times New Roman" w:hAnsiTheme="majorHAnsi" w:cs="Times New Roman"/>
          <w:sz w:val="16"/>
          <w:szCs w:val="16"/>
          <w:lang w:eastAsia="en-GB"/>
        </w:rPr>
        <w:t xml:space="preserve">P-values from two-sided z </w:t>
      </w:r>
      <w:proofErr w:type="gramStart"/>
      <w:r w:rsidR="0073701A" w:rsidRPr="0073701A">
        <w:rPr>
          <w:rFonts w:asciiTheme="majorHAnsi" w:eastAsia="Times New Roman" w:hAnsiTheme="majorHAnsi" w:cs="Times New Roman"/>
          <w:sz w:val="16"/>
          <w:szCs w:val="16"/>
          <w:lang w:eastAsia="en-GB"/>
        </w:rPr>
        <w:t>test,  *</w:t>
      </w:r>
      <w:proofErr w:type="gramEnd"/>
      <w:r w:rsidR="0073701A" w:rsidRPr="0073701A">
        <w:rPr>
          <w:rFonts w:asciiTheme="majorHAnsi" w:eastAsia="Times New Roman" w:hAnsiTheme="majorHAnsi" w:cs="Times New Roman"/>
          <w:sz w:val="16"/>
          <w:szCs w:val="16"/>
          <w:lang w:eastAsia="en-GB"/>
        </w:rPr>
        <w:t xml:space="preserve"> = p </w:t>
      </w:r>
      <w:r w:rsidR="0073701A">
        <w:rPr>
          <w:rFonts w:asciiTheme="majorHAnsi" w:eastAsia="Times New Roman" w:hAnsiTheme="majorHAnsi" w:cs="Times New Roman"/>
          <w:sz w:val="16"/>
          <w:szCs w:val="16"/>
          <w:lang w:eastAsia="en-GB"/>
        </w:rPr>
        <w:t>&lt;</w:t>
      </w:r>
      <w:r w:rsidR="0073701A" w:rsidRPr="0073701A">
        <w:rPr>
          <w:rFonts w:asciiTheme="majorHAnsi" w:eastAsia="Times New Roman" w:hAnsiTheme="majorHAnsi" w:cs="Times New Roman"/>
          <w:sz w:val="16"/>
          <w:szCs w:val="16"/>
          <w:lang w:eastAsia="en-GB"/>
        </w:rPr>
        <w:t xml:space="preserve"> 0.05 , **</w:t>
      </w:r>
      <w:r w:rsidR="0073701A">
        <w:rPr>
          <w:rFonts w:asciiTheme="majorHAnsi" w:eastAsia="Times New Roman" w:hAnsiTheme="majorHAnsi" w:cs="Times New Roman"/>
          <w:sz w:val="16"/>
          <w:szCs w:val="16"/>
          <w:lang w:eastAsia="en-GB"/>
        </w:rPr>
        <w:t xml:space="preserve"> = p&lt;</w:t>
      </w:r>
      <w:r w:rsidR="0073701A" w:rsidRPr="0073701A">
        <w:rPr>
          <w:rFonts w:asciiTheme="majorHAnsi" w:eastAsia="Times New Roman" w:hAnsiTheme="majorHAnsi" w:cs="Times New Roman"/>
          <w:sz w:val="16"/>
          <w:szCs w:val="16"/>
          <w:lang w:eastAsia="en-GB"/>
        </w:rPr>
        <w:t>0.01, *** = p</w:t>
      </w:r>
      <w:r w:rsidR="0073701A">
        <w:rPr>
          <w:rFonts w:asciiTheme="majorHAnsi" w:eastAsia="Times New Roman" w:hAnsiTheme="majorHAnsi" w:cs="Times New Roman"/>
          <w:sz w:val="16"/>
          <w:szCs w:val="16"/>
          <w:lang w:eastAsia="en-GB"/>
        </w:rPr>
        <w:t>&lt;</w:t>
      </w:r>
      <w:r w:rsidR="0073701A" w:rsidRPr="0073701A">
        <w:rPr>
          <w:rFonts w:asciiTheme="majorHAnsi" w:eastAsia="Times New Roman" w:hAnsiTheme="majorHAnsi" w:cs="Times New Roman"/>
          <w:sz w:val="16"/>
          <w:szCs w:val="16"/>
          <w:lang w:eastAsia="en-GB"/>
        </w:rPr>
        <w:t>0.001.</w:t>
      </w:r>
    </w:p>
    <w:p w14:paraId="5FF0E0FC" w14:textId="77777777" w:rsidR="004F6184" w:rsidRDefault="004F6184" w:rsidP="00DA4C04">
      <w:pPr>
        <w:rPr>
          <w:rFonts w:asciiTheme="majorHAnsi" w:eastAsia="Times New Roman" w:hAnsiTheme="majorHAnsi" w:cs="Times New Roman"/>
          <w:lang w:eastAsia="en-GB"/>
        </w:rPr>
      </w:pPr>
    </w:p>
    <w:p w14:paraId="4D970460" w14:textId="77777777" w:rsidR="00E86BD4" w:rsidRDefault="00E86BD4" w:rsidP="00EA2169">
      <w:pPr>
        <w:rPr>
          <w:rFonts w:asciiTheme="majorHAnsi" w:eastAsia="Times New Roman" w:hAnsiTheme="majorHAnsi" w:cs="Times New Roman"/>
          <w:b/>
          <w:sz w:val="28"/>
          <w:szCs w:val="28"/>
          <w:lang w:eastAsia="en-GB"/>
        </w:rPr>
      </w:pPr>
    </w:p>
    <w:p w14:paraId="5B0C56AE" w14:textId="54528F6D" w:rsidR="00E86BD4" w:rsidRDefault="00CD4030" w:rsidP="00AF21C6">
      <w:pPr>
        <w:outlineLvl w:val="0"/>
        <w:rPr>
          <w:rFonts w:asciiTheme="majorHAnsi" w:eastAsia="Times New Roman" w:hAnsiTheme="majorHAnsi" w:cs="Times New Roman"/>
          <w:b/>
          <w:sz w:val="28"/>
          <w:szCs w:val="28"/>
          <w:lang w:eastAsia="en-GB"/>
        </w:rPr>
      </w:pPr>
      <w:proofErr w:type="spellStart"/>
      <w:r>
        <w:rPr>
          <w:rFonts w:asciiTheme="majorHAnsi" w:eastAsia="Times New Roman" w:hAnsiTheme="majorHAnsi" w:cs="Times New Roman"/>
          <w:b/>
          <w:sz w:val="28"/>
          <w:szCs w:val="28"/>
          <w:lang w:eastAsia="en-GB"/>
        </w:rPr>
        <w:t>Rvs</w:t>
      </w:r>
      <w:proofErr w:type="spellEnd"/>
      <w:r>
        <w:rPr>
          <w:rFonts w:asciiTheme="majorHAnsi" w:eastAsia="Times New Roman" w:hAnsiTheme="majorHAnsi" w:cs="Times New Roman"/>
          <w:b/>
          <w:sz w:val="28"/>
          <w:szCs w:val="28"/>
          <w:lang w:eastAsia="en-GB"/>
        </w:rPr>
        <w:t xml:space="preserve"> as </w:t>
      </w:r>
      <w:r w:rsidR="00EB19B4">
        <w:rPr>
          <w:rFonts w:asciiTheme="majorHAnsi" w:eastAsia="Times New Roman" w:hAnsiTheme="majorHAnsi" w:cs="Times New Roman"/>
          <w:b/>
          <w:sz w:val="28"/>
          <w:szCs w:val="28"/>
          <w:lang w:eastAsia="en-GB"/>
        </w:rPr>
        <w:t xml:space="preserve">a </w:t>
      </w:r>
      <w:r>
        <w:rPr>
          <w:rFonts w:asciiTheme="majorHAnsi" w:eastAsia="Times New Roman" w:hAnsiTheme="majorHAnsi" w:cs="Times New Roman"/>
          <w:b/>
          <w:sz w:val="28"/>
          <w:szCs w:val="28"/>
          <w:lang w:eastAsia="en-GB"/>
        </w:rPr>
        <w:t>scaffold against turgor pressure</w:t>
      </w:r>
    </w:p>
    <w:p w14:paraId="358FC88B" w14:textId="03664A73" w:rsidR="00E86BD4" w:rsidRPr="003C0FCC" w:rsidRDefault="00E86BD4" w:rsidP="00EA2169">
      <w:pPr>
        <w:rPr>
          <w:rFonts w:asciiTheme="majorHAnsi" w:eastAsia="Times New Roman" w:hAnsiTheme="majorHAnsi" w:cs="Times New Roman"/>
          <w:lang w:eastAsia="en-GB"/>
        </w:rPr>
      </w:pPr>
      <w:r>
        <w:rPr>
          <w:rFonts w:asciiTheme="majorHAnsi" w:eastAsia="Times New Roman" w:hAnsiTheme="majorHAnsi" w:cs="Times New Roman"/>
          <w:b/>
          <w:sz w:val="28"/>
          <w:szCs w:val="28"/>
          <w:lang w:eastAsia="en-GB"/>
        </w:rPr>
        <w:t xml:space="preserve"> </w:t>
      </w:r>
    </w:p>
    <w:p w14:paraId="0B6FB807" w14:textId="5903D14F" w:rsidR="00EC3C6E" w:rsidRDefault="00E512EE" w:rsidP="00003B13">
      <w:pPr>
        <w:rPr>
          <w:rFonts w:asciiTheme="majorHAnsi" w:eastAsia="Times New Roman" w:hAnsiTheme="majorHAnsi" w:cs="Times New Roman"/>
          <w:lang w:eastAsia="en-GB"/>
        </w:rPr>
      </w:pPr>
      <w:r>
        <w:rPr>
          <w:rFonts w:asciiTheme="majorHAnsi" w:eastAsia="Times New Roman" w:hAnsiTheme="majorHAnsi" w:cs="Times New Roman"/>
          <w:lang w:eastAsia="en-GB"/>
        </w:rPr>
        <w:t>Pressure</w:t>
      </w:r>
      <w:r w:rsidR="00EC3C6E">
        <w:rPr>
          <w:rFonts w:asciiTheme="majorHAnsi" w:eastAsia="Times New Roman" w:hAnsiTheme="majorHAnsi" w:cs="Times New Roman"/>
          <w:lang w:eastAsia="en-GB"/>
        </w:rPr>
        <w:t>, membrane tension, and rigidity influence the shape of</w:t>
      </w:r>
      <w:r>
        <w:rPr>
          <w:rFonts w:asciiTheme="majorHAnsi" w:eastAsia="Times New Roman" w:hAnsiTheme="majorHAnsi" w:cs="Times New Roman"/>
          <w:lang w:eastAsia="en-GB"/>
        </w:rPr>
        <w:t xml:space="preserve"> membrane invaginations</w:t>
      </w:r>
      <w:r w:rsidR="00EC3C6E">
        <w:rPr>
          <w:rFonts w:asciiTheme="majorHAnsi" w:eastAsia="Times New Roman" w:hAnsiTheme="majorHAnsi" w:cs="Times New Roman"/>
          <w:lang w:eastAsia="en-GB"/>
        </w:rPr>
        <w:t>.</w:t>
      </w:r>
      <w:r>
        <w:rPr>
          <w:rFonts w:asciiTheme="majorHAnsi" w:eastAsia="Times New Roman" w:hAnsiTheme="majorHAnsi" w:cs="Times New Roman"/>
          <w:lang w:eastAsia="en-GB"/>
        </w:rPr>
        <w:t xml:space="preserve"> </w:t>
      </w:r>
      <w:r w:rsidRPr="003C0FCC">
        <w:rPr>
          <w:rFonts w:asciiTheme="majorHAnsi" w:eastAsia="Times New Roman" w:hAnsiTheme="majorHAnsi" w:cs="Times New Roman"/>
          <w:lang w:eastAsia="en-GB"/>
        </w:rPr>
        <w:t>In yeast, a high turgor pressure of 0.6</w:t>
      </w:r>
      <w:r w:rsidR="009608DD">
        <w:rPr>
          <w:rFonts w:asciiTheme="majorHAnsi" w:eastAsia="Times New Roman" w:hAnsiTheme="majorHAnsi" w:cs="Times New Roman"/>
          <w:lang w:eastAsia="en-GB"/>
        </w:rPr>
        <w:t xml:space="preserve"> </w:t>
      </w:r>
      <w:r w:rsidRPr="003C0FCC">
        <w:rPr>
          <w:rFonts w:asciiTheme="majorHAnsi" w:eastAsia="Times New Roman" w:hAnsiTheme="majorHAnsi" w:cs="Times New Roman"/>
          <w:lang w:eastAsia="en-GB"/>
        </w:rPr>
        <w:t>-</w:t>
      </w:r>
      <w:r w:rsidR="009608DD">
        <w:rPr>
          <w:rFonts w:asciiTheme="majorHAnsi" w:eastAsia="Times New Roman" w:hAnsiTheme="majorHAnsi" w:cs="Times New Roman"/>
          <w:lang w:eastAsia="en-GB"/>
        </w:rPr>
        <w:t xml:space="preserve"> </w:t>
      </w:r>
      <w:r w:rsidRPr="003C0FCC">
        <w:rPr>
          <w:rFonts w:asciiTheme="majorHAnsi" w:eastAsia="Times New Roman" w:hAnsiTheme="majorHAnsi" w:cs="Times New Roman"/>
          <w:lang w:eastAsia="en-GB"/>
        </w:rPr>
        <w:t>0.8 MPa pushes the plasma membrane against the cell wall. This pressure is opposed by the rigid cell wall, and the endocytic machinery must exert</w:t>
      </w:r>
      <w:r w:rsidR="00EC3C6E">
        <w:rPr>
          <w:rFonts w:asciiTheme="majorHAnsi" w:eastAsia="Times New Roman" w:hAnsiTheme="majorHAnsi" w:cs="Times New Roman"/>
          <w:lang w:eastAsia="en-GB"/>
        </w:rPr>
        <w:t xml:space="preserve"> </w:t>
      </w:r>
      <w:r w:rsidRPr="003C0FCC">
        <w:rPr>
          <w:rFonts w:asciiTheme="majorHAnsi" w:eastAsia="Times New Roman" w:hAnsiTheme="majorHAnsi" w:cs="Times New Roman"/>
          <w:lang w:eastAsia="en-GB"/>
        </w:rPr>
        <w:t>force</w:t>
      </w:r>
      <w:r>
        <w:rPr>
          <w:rFonts w:asciiTheme="majorHAnsi" w:eastAsia="Times New Roman" w:hAnsiTheme="majorHAnsi" w:cs="Times New Roman"/>
          <w:lang w:eastAsia="en-GB"/>
        </w:rPr>
        <w:t>s</w:t>
      </w:r>
      <w:r w:rsidRPr="003C0FCC">
        <w:rPr>
          <w:rFonts w:asciiTheme="majorHAnsi" w:eastAsia="Times New Roman" w:hAnsiTheme="majorHAnsi" w:cs="Times New Roman"/>
          <w:lang w:eastAsia="en-GB"/>
        </w:rPr>
        <w:t xml:space="preserve"> to bend and pull the plasma membrane away from the cell wall into the cytoplasm. Forces from actin polymerization are hence necessary to overcome this resistance to membrane invagination</w:t>
      </w:r>
      <w:r>
        <w:rPr>
          <w:rFonts w:asciiTheme="majorHAnsi" w:eastAsia="Times New Roman" w:hAnsiTheme="majorHAnsi" w:cs="Times New Roman"/>
          <w:lang w:eastAsia="en-GB"/>
        </w:rPr>
        <w:t xml:space="preserve">. In </w:t>
      </w:r>
      <w:commentRangeStart w:id="300"/>
      <w:r>
        <w:rPr>
          <w:rFonts w:asciiTheme="majorHAnsi" w:eastAsia="Times New Roman" w:hAnsiTheme="majorHAnsi" w:cs="Times New Roman"/>
          <w:lang w:eastAsia="en-GB"/>
        </w:rPr>
        <w:t>serge et al</w:t>
      </w:r>
      <w:commentRangeEnd w:id="300"/>
      <w:r w:rsidR="0088701C">
        <w:rPr>
          <w:rStyle w:val="CommentReference"/>
        </w:rPr>
        <w:commentReference w:id="300"/>
      </w:r>
      <w:r>
        <w:rPr>
          <w:rFonts w:asciiTheme="majorHAnsi" w:eastAsia="Times New Roman" w:hAnsiTheme="majorHAnsi" w:cs="Times New Roman"/>
          <w:lang w:eastAsia="en-GB"/>
        </w:rPr>
        <w:t xml:space="preserve">., simulations show that membrane tension </w:t>
      </w:r>
      <w:r w:rsidR="00694827">
        <w:rPr>
          <w:rFonts w:asciiTheme="majorHAnsi" w:eastAsia="Times New Roman" w:hAnsiTheme="majorHAnsi" w:cs="Times New Roman"/>
          <w:lang w:eastAsia="en-GB"/>
        </w:rPr>
        <w:t xml:space="preserve">has a negligible influence on forces required to pull the membrane. </w:t>
      </w:r>
      <w:commentRangeStart w:id="301"/>
      <w:r w:rsidR="00694827">
        <w:rPr>
          <w:rFonts w:asciiTheme="majorHAnsi" w:eastAsia="Times New Roman" w:hAnsiTheme="majorHAnsi" w:cs="Times New Roman"/>
          <w:lang w:eastAsia="en-GB"/>
        </w:rPr>
        <w:t>S</w:t>
      </w:r>
      <w:r>
        <w:rPr>
          <w:rFonts w:asciiTheme="majorHAnsi" w:eastAsia="Times New Roman" w:hAnsiTheme="majorHAnsi" w:cs="Times New Roman"/>
          <w:lang w:eastAsia="en-GB"/>
        </w:rPr>
        <w:t xml:space="preserve">hape </w:t>
      </w:r>
      <w:commentRangeEnd w:id="301"/>
      <w:r w:rsidR="001663F5">
        <w:rPr>
          <w:rStyle w:val="CommentReference"/>
        </w:rPr>
        <w:commentReference w:id="301"/>
      </w:r>
      <w:r>
        <w:rPr>
          <w:rFonts w:asciiTheme="majorHAnsi" w:eastAsia="Times New Roman" w:hAnsiTheme="majorHAnsi" w:cs="Times New Roman"/>
          <w:lang w:eastAsia="en-GB"/>
        </w:rPr>
        <w:t>of the membrane is dominated by membrane rigidity and turgor pressure.</w:t>
      </w:r>
      <w:r w:rsidR="000C599A">
        <w:rPr>
          <w:rFonts w:asciiTheme="majorHAnsi" w:eastAsia="Times New Roman" w:hAnsiTheme="majorHAnsi" w:cs="Times New Roman"/>
          <w:lang w:eastAsia="en-GB"/>
        </w:rPr>
        <w:t xml:space="preserve"> Membrane r</w:t>
      </w:r>
      <w:r w:rsidR="00684C20">
        <w:rPr>
          <w:rFonts w:asciiTheme="majorHAnsi" w:eastAsia="Times New Roman" w:hAnsiTheme="majorHAnsi" w:cs="Times New Roman"/>
          <w:lang w:eastAsia="en-GB"/>
        </w:rPr>
        <w:t>igidity</w:t>
      </w:r>
      <w:r w:rsidR="00F1026F">
        <w:rPr>
          <w:rFonts w:asciiTheme="majorHAnsi" w:eastAsia="Times New Roman" w:hAnsiTheme="majorHAnsi" w:cs="Times New Roman"/>
          <w:lang w:eastAsia="en-GB"/>
        </w:rPr>
        <w:t>, which comes from the properties of the lipids and proteins embedded in it</w:t>
      </w:r>
      <w:r>
        <w:rPr>
          <w:rFonts w:asciiTheme="majorHAnsi" w:eastAsia="Times New Roman" w:hAnsiTheme="majorHAnsi" w:cs="Times New Roman"/>
          <w:lang w:eastAsia="en-GB"/>
        </w:rPr>
        <w:t xml:space="preserve"> </w:t>
      </w:r>
      <w:commentRangeStart w:id="302"/>
      <w:r>
        <w:rPr>
          <w:rFonts w:asciiTheme="majorHAnsi" w:eastAsia="Times New Roman" w:hAnsiTheme="majorHAnsi" w:cs="Times New Roman"/>
          <w:lang w:eastAsia="en-GB"/>
        </w:rPr>
        <w:t>shapes the shape of the top of the invagination that is pulled up</w:t>
      </w:r>
      <w:commentRangeEnd w:id="302"/>
      <w:r w:rsidR="00987849">
        <w:rPr>
          <w:rStyle w:val="CommentReference"/>
        </w:rPr>
        <w:commentReference w:id="302"/>
      </w:r>
      <w:r w:rsidR="00F1026F">
        <w:rPr>
          <w:rFonts w:asciiTheme="majorHAnsi" w:eastAsia="Times New Roman" w:hAnsiTheme="majorHAnsi" w:cs="Times New Roman"/>
          <w:lang w:eastAsia="en-GB"/>
        </w:rPr>
        <w:t>.</w:t>
      </w:r>
      <w:r>
        <w:rPr>
          <w:rFonts w:asciiTheme="majorHAnsi" w:eastAsia="Times New Roman" w:hAnsiTheme="majorHAnsi" w:cs="Times New Roman"/>
          <w:lang w:eastAsia="en-GB"/>
        </w:rPr>
        <w:t xml:space="preserve"> </w:t>
      </w:r>
      <w:commentRangeStart w:id="303"/>
      <w:r w:rsidR="00F1026F">
        <w:rPr>
          <w:rFonts w:asciiTheme="majorHAnsi" w:eastAsia="Times New Roman" w:hAnsiTheme="majorHAnsi" w:cs="Times New Roman"/>
          <w:lang w:eastAsia="en-GB"/>
        </w:rPr>
        <w:t>T</w:t>
      </w:r>
      <w:r>
        <w:rPr>
          <w:rFonts w:asciiTheme="majorHAnsi" w:eastAsia="Times New Roman" w:hAnsiTheme="majorHAnsi" w:cs="Times New Roman"/>
          <w:lang w:eastAsia="en-GB"/>
        </w:rPr>
        <w:t xml:space="preserve">urgor pressure </w:t>
      </w:r>
      <w:commentRangeEnd w:id="303"/>
      <w:r w:rsidR="00987849">
        <w:rPr>
          <w:rStyle w:val="CommentReference"/>
        </w:rPr>
        <w:commentReference w:id="303"/>
      </w:r>
      <w:r>
        <w:rPr>
          <w:rFonts w:asciiTheme="majorHAnsi" w:eastAsia="Times New Roman" w:hAnsiTheme="majorHAnsi" w:cs="Times New Roman"/>
          <w:lang w:eastAsia="en-GB"/>
        </w:rPr>
        <w:t xml:space="preserve">pushes inwards the membrane neck, constricting </w:t>
      </w:r>
      <w:commentRangeStart w:id="304"/>
      <w:r>
        <w:rPr>
          <w:rFonts w:asciiTheme="majorHAnsi" w:eastAsia="Times New Roman" w:hAnsiTheme="majorHAnsi" w:cs="Times New Roman"/>
          <w:lang w:eastAsia="en-GB"/>
        </w:rPr>
        <w:t>it</w:t>
      </w:r>
      <w:commentRangeEnd w:id="304"/>
      <w:r w:rsidR="00883F68">
        <w:rPr>
          <w:rStyle w:val="CommentReference"/>
        </w:rPr>
        <w:commentReference w:id="304"/>
      </w:r>
      <w:r>
        <w:rPr>
          <w:rFonts w:asciiTheme="majorHAnsi" w:eastAsia="Times New Roman" w:hAnsiTheme="majorHAnsi" w:cs="Times New Roman"/>
          <w:lang w:eastAsia="en-GB"/>
        </w:rPr>
        <w:t xml:space="preserve">. </w:t>
      </w:r>
    </w:p>
    <w:p w14:paraId="157AA6EC" w14:textId="77777777" w:rsidR="005202BE" w:rsidRDefault="005202BE" w:rsidP="004F6184">
      <w:pPr>
        <w:rPr>
          <w:rFonts w:asciiTheme="majorHAnsi" w:eastAsia="Times New Roman" w:hAnsiTheme="majorHAnsi" w:cs="Times New Roman"/>
          <w:lang w:eastAsia="en-GB"/>
        </w:rPr>
      </w:pPr>
    </w:p>
    <w:p w14:paraId="0B4E0675" w14:textId="7DDD4C0D" w:rsidR="004F6184" w:rsidRDefault="004F6184" w:rsidP="004F6184">
      <w:pPr>
        <w:rPr>
          <w:rFonts w:asciiTheme="majorHAnsi" w:eastAsia="Times New Roman" w:hAnsiTheme="majorHAnsi" w:cs="Times New Roman"/>
          <w:lang w:eastAsia="en-GB"/>
        </w:rPr>
      </w:pPr>
      <w:r w:rsidRPr="003C0FCC">
        <w:rPr>
          <w:rFonts w:asciiTheme="majorHAnsi" w:eastAsia="Times New Roman" w:hAnsiTheme="majorHAnsi" w:cs="Times New Roman"/>
          <w:lang w:eastAsia="en-GB"/>
        </w:rPr>
        <w:t xml:space="preserve">Turgor pressure can be controlled by </w:t>
      </w:r>
      <w:proofErr w:type="spellStart"/>
      <w:r w:rsidRPr="003C0FCC">
        <w:rPr>
          <w:rFonts w:asciiTheme="majorHAnsi" w:eastAsia="Times New Roman" w:hAnsiTheme="majorHAnsi" w:cs="Times New Roman"/>
          <w:lang w:eastAsia="en-GB"/>
        </w:rPr>
        <w:t>osmoregulating</w:t>
      </w:r>
      <w:proofErr w:type="spellEnd"/>
      <w:r w:rsidR="00F1026F">
        <w:rPr>
          <w:rFonts w:asciiTheme="majorHAnsi" w:eastAsia="Times New Roman" w:hAnsiTheme="majorHAnsi" w:cs="Times New Roman"/>
          <w:lang w:eastAsia="en-GB"/>
        </w:rPr>
        <w:t xml:space="preserve"> agents like sorbitol. Sorbitol treatment</w:t>
      </w:r>
      <w:r w:rsidRPr="003C0FCC">
        <w:rPr>
          <w:rFonts w:asciiTheme="majorHAnsi" w:eastAsia="Times New Roman" w:hAnsiTheme="majorHAnsi" w:cs="Times New Roman"/>
          <w:lang w:eastAsia="en-GB"/>
        </w:rPr>
        <w:t xml:space="preserve"> cause</w:t>
      </w:r>
      <w:r w:rsidR="00F1026F">
        <w:rPr>
          <w:rFonts w:asciiTheme="majorHAnsi" w:eastAsia="Times New Roman" w:hAnsiTheme="majorHAnsi" w:cs="Times New Roman"/>
          <w:lang w:eastAsia="en-GB"/>
        </w:rPr>
        <w:t>s</w:t>
      </w:r>
      <w:r w:rsidRPr="003C0FCC">
        <w:rPr>
          <w:rFonts w:asciiTheme="majorHAnsi" w:eastAsia="Times New Roman" w:hAnsiTheme="majorHAnsi" w:cs="Times New Roman"/>
          <w:lang w:eastAsia="en-GB"/>
        </w:rPr>
        <w:t xml:space="preserve"> cells to expel </w:t>
      </w:r>
      <w:r w:rsidR="00231ACF">
        <w:rPr>
          <w:rFonts w:asciiTheme="majorHAnsi" w:eastAsia="Times New Roman" w:hAnsiTheme="majorHAnsi" w:cs="Times New Roman"/>
          <w:lang w:eastAsia="en-GB"/>
        </w:rPr>
        <w:t>water</w:t>
      </w:r>
      <w:r w:rsidRPr="003C0FCC">
        <w:rPr>
          <w:rFonts w:asciiTheme="majorHAnsi" w:eastAsia="Times New Roman" w:hAnsiTheme="majorHAnsi" w:cs="Times New Roman"/>
          <w:lang w:eastAsia="en-GB"/>
        </w:rPr>
        <w:t xml:space="preserve"> and increase the internal concentration of </w:t>
      </w:r>
      <w:proofErr w:type="spellStart"/>
      <w:r w:rsidRPr="003C0FCC">
        <w:rPr>
          <w:rFonts w:asciiTheme="majorHAnsi" w:eastAsia="Times New Roman" w:hAnsiTheme="majorHAnsi" w:cs="Times New Roman"/>
          <w:lang w:eastAsia="en-GB"/>
        </w:rPr>
        <w:t>osmolytes</w:t>
      </w:r>
      <w:proofErr w:type="spellEnd"/>
      <w:r w:rsidR="00231ACF">
        <w:rPr>
          <w:rFonts w:asciiTheme="majorHAnsi" w:eastAsia="Times New Roman" w:hAnsiTheme="majorHAnsi" w:cs="Times New Roman"/>
          <w:lang w:eastAsia="en-GB"/>
        </w:rPr>
        <w:t xml:space="preserve"> to match that of the environment.</w:t>
      </w:r>
      <w:r w:rsidRPr="003C0FCC">
        <w:rPr>
          <w:rFonts w:asciiTheme="majorHAnsi" w:eastAsia="Times New Roman" w:hAnsiTheme="majorHAnsi" w:cs="Times New Roman"/>
          <w:lang w:eastAsia="en-GB"/>
        </w:rPr>
        <w:t xml:space="preserve"> </w:t>
      </w:r>
      <w:r w:rsidR="0071090E">
        <w:rPr>
          <w:rFonts w:asciiTheme="majorHAnsi" w:eastAsia="Times New Roman" w:hAnsiTheme="majorHAnsi" w:cs="Times New Roman"/>
          <w:lang w:eastAsia="en-GB"/>
        </w:rPr>
        <w:t xml:space="preserve">When the cell expels water, </w:t>
      </w:r>
      <w:r w:rsidR="00F1026F">
        <w:rPr>
          <w:rFonts w:asciiTheme="majorHAnsi" w:eastAsia="Times New Roman" w:hAnsiTheme="majorHAnsi" w:cs="Times New Roman"/>
          <w:lang w:eastAsia="en-GB"/>
        </w:rPr>
        <w:t>they</w:t>
      </w:r>
      <w:r w:rsidR="0071090E">
        <w:rPr>
          <w:rFonts w:asciiTheme="majorHAnsi" w:eastAsia="Times New Roman" w:hAnsiTheme="majorHAnsi" w:cs="Times New Roman"/>
          <w:lang w:eastAsia="en-GB"/>
        </w:rPr>
        <w:t xml:space="preserve"> shrink in size, resulting in a brief decrease of turgor pressure. </w:t>
      </w:r>
      <w:r w:rsidR="00044458">
        <w:rPr>
          <w:rFonts w:asciiTheme="majorHAnsi" w:eastAsia="Times New Roman" w:hAnsiTheme="majorHAnsi" w:cs="Times New Roman"/>
          <w:lang w:eastAsia="en-GB"/>
        </w:rPr>
        <w:t>L</w:t>
      </w:r>
      <w:r w:rsidR="00044458" w:rsidRPr="003C0FCC">
        <w:rPr>
          <w:rFonts w:asciiTheme="majorHAnsi" w:eastAsia="Times New Roman" w:hAnsiTheme="majorHAnsi" w:cs="Times New Roman"/>
          <w:lang w:eastAsia="en-GB"/>
        </w:rPr>
        <w:t>oss of turgor pressure is compe</w:t>
      </w:r>
      <w:r w:rsidR="00044458">
        <w:rPr>
          <w:rFonts w:asciiTheme="majorHAnsi" w:eastAsia="Times New Roman" w:hAnsiTheme="majorHAnsi" w:cs="Times New Roman"/>
          <w:lang w:eastAsia="en-GB"/>
        </w:rPr>
        <w:t>n</w:t>
      </w:r>
      <w:r w:rsidR="00044458" w:rsidRPr="003C0FCC">
        <w:rPr>
          <w:rFonts w:asciiTheme="majorHAnsi" w:eastAsia="Times New Roman" w:hAnsiTheme="majorHAnsi" w:cs="Times New Roman"/>
          <w:lang w:eastAsia="en-GB"/>
        </w:rPr>
        <w:t xml:space="preserve">sated by </w:t>
      </w:r>
      <w:commentRangeStart w:id="305"/>
      <w:r w:rsidR="00044458">
        <w:rPr>
          <w:rFonts w:asciiTheme="majorHAnsi" w:eastAsia="Times New Roman" w:hAnsiTheme="majorHAnsi" w:cs="Times New Roman"/>
          <w:lang w:eastAsia="en-GB"/>
        </w:rPr>
        <w:t>G</w:t>
      </w:r>
      <w:r w:rsidR="00044458" w:rsidRPr="003C0FCC">
        <w:rPr>
          <w:rFonts w:asciiTheme="majorHAnsi" w:eastAsia="Times New Roman" w:hAnsiTheme="majorHAnsi" w:cs="Times New Roman"/>
          <w:lang w:eastAsia="en-GB"/>
        </w:rPr>
        <w:t>pd1</w:t>
      </w:r>
      <w:commentRangeEnd w:id="305"/>
      <w:r w:rsidR="00883F68">
        <w:rPr>
          <w:rStyle w:val="CommentReference"/>
        </w:rPr>
        <w:commentReference w:id="305"/>
      </w:r>
      <w:r w:rsidR="00044458" w:rsidRPr="003C0FCC">
        <w:rPr>
          <w:rFonts w:asciiTheme="majorHAnsi" w:eastAsia="Times New Roman" w:hAnsiTheme="majorHAnsi" w:cs="Times New Roman"/>
          <w:lang w:eastAsia="en-GB"/>
        </w:rPr>
        <w:t xml:space="preserve">, which increases glycerol production in cells, and </w:t>
      </w:r>
      <w:r w:rsidR="00C00F18">
        <w:rPr>
          <w:rFonts w:asciiTheme="majorHAnsi" w:eastAsia="Times New Roman" w:hAnsiTheme="majorHAnsi" w:cs="Times New Roman"/>
          <w:lang w:eastAsia="en-GB"/>
        </w:rPr>
        <w:t>increases</w:t>
      </w:r>
      <w:r w:rsidR="00044458" w:rsidRPr="003C0FCC">
        <w:rPr>
          <w:rFonts w:asciiTheme="majorHAnsi" w:eastAsia="Times New Roman" w:hAnsiTheme="majorHAnsi" w:cs="Times New Roman"/>
          <w:lang w:eastAsia="en-GB"/>
        </w:rPr>
        <w:t xml:space="preserve"> turgor pressure</w:t>
      </w:r>
      <w:r w:rsidR="00C00F18">
        <w:rPr>
          <w:rFonts w:asciiTheme="majorHAnsi" w:eastAsia="Times New Roman" w:hAnsiTheme="majorHAnsi" w:cs="Times New Roman"/>
          <w:lang w:eastAsia="en-GB"/>
        </w:rPr>
        <w:t xml:space="preserve"> within 10 minutes of sorbitol treatment.</w:t>
      </w:r>
    </w:p>
    <w:p w14:paraId="0DA0D960" w14:textId="77777777" w:rsidR="003E0CD8" w:rsidRPr="003C0FCC" w:rsidRDefault="003E0CD8" w:rsidP="004F6184">
      <w:pPr>
        <w:rPr>
          <w:rFonts w:asciiTheme="majorHAnsi" w:eastAsia="Times New Roman" w:hAnsiTheme="majorHAnsi" w:cs="Times New Roman"/>
          <w:lang w:eastAsia="en-GB"/>
        </w:rPr>
      </w:pPr>
    </w:p>
    <w:p w14:paraId="0B924659" w14:textId="24E9BD8C" w:rsidR="00F35682" w:rsidRDefault="004F6184" w:rsidP="004F6184">
      <w:pPr>
        <w:rPr>
          <w:rFonts w:asciiTheme="majorHAnsi" w:eastAsia="Times New Roman" w:hAnsiTheme="majorHAnsi" w:cs="Times New Roman"/>
          <w:lang w:eastAsia="en-GB"/>
        </w:rPr>
      </w:pPr>
      <w:r w:rsidRPr="003C0FCC">
        <w:rPr>
          <w:rFonts w:asciiTheme="majorHAnsi" w:eastAsia="Times New Roman" w:hAnsiTheme="majorHAnsi" w:cs="Times New Roman"/>
          <w:lang w:eastAsia="en-GB"/>
        </w:rPr>
        <w:t>In fission yeast</w:t>
      </w:r>
      <w:r w:rsidR="006D4935" w:rsidRPr="00AE7ED4">
        <w:rPr>
          <w:rFonts w:asciiTheme="majorHAnsi" w:eastAsia="Times New Roman" w:hAnsiTheme="majorHAnsi" w:cs="Times New Roman"/>
          <w:i/>
          <w:lang w:eastAsia="en-GB"/>
        </w:rPr>
        <w:t xml:space="preserve"> </w:t>
      </w:r>
      <w:proofErr w:type="spellStart"/>
      <w:r w:rsidR="006D4935" w:rsidRPr="00AE7ED4">
        <w:rPr>
          <w:rFonts w:asciiTheme="majorHAnsi" w:eastAsia="Times New Roman" w:hAnsiTheme="majorHAnsi" w:cs="Times New Roman"/>
          <w:i/>
          <w:lang w:eastAsia="en-GB"/>
        </w:rPr>
        <w:t>S.pombe</w:t>
      </w:r>
      <w:proofErr w:type="spellEnd"/>
      <w:r w:rsidRPr="003C0FCC">
        <w:rPr>
          <w:rFonts w:asciiTheme="majorHAnsi" w:eastAsia="Times New Roman" w:hAnsiTheme="majorHAnsi" w:cs="Times New Roman"/>
          <w:lang w:eastAsia="en-GB"/>
        </w:rPr>
        <w:t xml:space="preserve">, treatment with sorbitol shortens the time between arrival of the coat protein Sla1 and actin-binding protein App1, </w:t>
      </w:r>
      <w:r w:rsidR="00BC6479">
        <w:rPr>
          <w:rFonts w:asciiTheme="majorHAnsi" w:eastAsia="Times New Roman" w:hAnsiTheme="majorHAnsi" w:cs="Times New Roman"/>
          <w:lang w:eastAsia="en-GB"/>
        </w:rPr>
        <w:t>but</w:t>
      </w:r>
      <w:r w:rsidRPr="003C0FCC">
        <w:rPr>
          <w:rFonts w:asciiTheme="majorHAnsi" w:eastAsia="Times New Roman" w:hAnsiTheme="majorHAnsi" w:cs="Times New Roman"/>
          <w:lang w:eastAsia="en-GB"/>
        </w:rPr>
        <w:t xml:space="preserve"> does not affect the inward movement of the </w:t>
      </w:r>
      <w:r w:rsidR="00BC6479">
        <w:rPr>
          <w:rFonts w:asciiTheme="majorHAnsi" w:eastAsia="Times New Roman" w:hAnsiTheme="majorHAnsi" w:cs="Times New Roman"/>
          <w:lang w:eastAsia="en-GB"/>
        </w:rPr>
        <w:t>coat</w:t>
      </w:r>
      <w:r w:rsidR="00867DC1">
        <w:rPr>
          <w:rFonts w:asciiTheme="majorHAnsi" w:eastAsia="Times New Roman" w:hAnsiTheme="majorHAnsi" w:cs="Times New Roman"/>
          <w:lang w:eastAsia="en-GB"/>
        </w:rPr>
        <w:fldChar w:fldCharType="begin" w:fldLock="1"/>
      </w:r>
      <w:r w:rsidR="007E06F1">
        <w:rPr>
          <w:rFonts w:asciiTheme="majorHAnsi" w:eastAsia="Times New Roman" w:hAnsiTheme="majorHAnsi" w:cs="Times New Roman"/>
          <w:lang w:eastAsia="en-GB"/>
        </w:rPr>
        <w:instrText>ADDIN CSL_CITATION {"citationItems":[{"id":"ITEM-1","itemData":{"DOI":"10.1091/mbc.E13-10-0618","ISSN":"1059-1524","abstract":"During endocytosis, actin-dependent forces are needed to oppose internal turgor pressure for invagination of the plasma membrane. Live-cell imaging shows that addition of sorbitol to the medium significantly accelerates early steps in the endocytic process and rescues defects of endocytic mutants in fission yeast., Yeast and other walled cells possess high internal turgor pressure that allows them to grow and survive in the environment. This turgor pressure, however, may oppose the invagination of the plasma membrane needed for endocytosis. Here we study the effects of turgor pressure on endocytosis in the fission yeast Schizosaccharomyces pombe by time-lapse imaging of individual endocytic sites. Decreasing effective turgor pressure by addition of sorbitol to the media significantly accelerates early steps in the endocytic process before actin assembly and membrane ingression but does not affect the velocity or depth of ingression of the endocytic pit in wild-type cells. Sorbitol also rescues endocytic ingression defects of certain endocytic mutants and of cells treated with a low dose of the actin inhibitor latrunculin A. Endocytosis proceeds after removal of the cell wall, suggesting that the cell wall does not contribute mechanically to this process. These studies suggest that endocytosis is governed by a mechanical balance between local actin-dependent inward forces and opposing forces from high internal turgor pressure on the plasma membrane.","author":[{"dropping-particle":"","family":"Basu","given":"Roshni","non-dropping-particle":"","parse-names":false,"suffix":""},{"dropping-particle":"","family":"Munteanu","given":"Emilia Laura","non-dropping-particle":"","parse-names":false,"suffix":""},{"dropping-particle":"","family":"Chang","given":"Fred","non-dropping-particle":"","parse-names":false,"suffix":""}],"container-title":"Molecular Biology of the Cell","id":"ITEM-1","issue":"5","issued":{"date-parts":[["2014","3"]]},"page":"679-687","title":"Role of turgor pressure in endocytosis in fission yeast","type":"article-journal","volume":"25"},"uris":["http://www.mendeley.com/documents/?uuid=bd75fa73-d43f-40ea-9085-15cce1cb26ae"]}],"mendeley":{"formattedCitation":"&lt;sup&gt;42&lt;/sup&gt;","plainTextFormattedCitation":"42","previouslyFormattedCitation":"&lt;sup&gt;42&lt;/sup&gt;"},"properties":{"noteIndex":0},"schema":"https://github.com/citation-style-language/schema/raw/master/csl-citation.json"}</w:instrText>
      </w:r>
      <w:r w:rsidR="00867DC1">
        <w:rPr>
          <w:rFonts w:asciiTheme="majorHAnsi" w:eastAsia="Times New Roman" w:hAnsiTheme="majorHAnsi" w:cs="Times New Roman"/>
          <w:lang w:eastAsia="en-GB"/>
        </w:rPr>
        <w:fldChar w:fldCharType="separate"/>
      </w:r>
      <w:r w:rsidR="00816519" w:rsidRPr="00816519">
        <w:rPr>
          <w:rFonts w:asciiTheme="majorHAnsi" w:eastAsia="Times New Roman" w:hAnsiTheme="majorHAnsi" w:cs="Times New Roman"/>
          <w:noProof/>
          <w:vertAlign w:val="superscript"/>
          <w:lang w:eastAsia="en-GB"/>
        </w:rPr>
        <w:t>42</w:t>
      </w:r>
      <w:r w:rsidR="00867DC1">
        <w:rPr>
          <w:rFonts w:asciiTheme="majorHAnsi" w:eastAsia="Times New Roman" w:hAnsiTheme="majorHAnsi" w:cs="Times New Roman"/>
          <w:lang w:eastAsia="en-GB"/>
        </w:rPr>
        <w:fldChar w:fldCharType="end"/>
      </w:r>
      <w:r w:rsidRPr="003C0FCC">
        <w:rPr>
          <w:rFonts w:asciiTheme="majorHAnsi" w:eastAsia="Times New Roman" w:hAnsiTheme="majorHAnsi" w:cs="Times New Roman"/>
          <w:lang w:eastAsia="en-GB"/>
        </w:rPr>
        <w:t xml:space="preserve">. Sorbitol rescues the invagination defect of partially blocking actin </w:t>
      </w:r>
      <w:r w:rsidR="006701D9">
        <w:rPr>
          <w:rFonts w:asciiTheme="majorHAnsi" w:eastAsia="Times New Roman" w:hAnsiTheme="majorHAnsi" w:cs="Times New Roman"/>
          <w:lang w:eastAsia="en-GB"/>
        </w:rPr>
        <w:t>with</w:t>
      </w:r>
      <w:r w:rsidRPr="003C0FCC">
        <w:rPr>
          <w:rFonts w:asciiTheme="majorHAnsi" w:eastAsia="Times New Roman" w:hAnsiTheme="majorHAnsi" w:cs="Times New Roman"/>
          <w:lang w:eastAsia="en-GB"/>
        </w:rPr>
        <w:t xml:space="preserve"> low doses of </w:t>
      </w:r>
      <w:proofErr w:type="spellStart"/>
      <w:r w:rsidRPr="003C0FCC">
        <w:rPr>
          <w:rFonts w:asciiTheme="majorHAnsi" w:eastAsia="Times New Roman" w:hAnsiTheme="majorHAnsi" w:cs="Times New Roman"/>
          <w:lang w:eastAsia="en-GB"/>
        </w:rPr>
        <w:t>LatA</w:t>
      </w:r>
      <w:proofErr w:type="spellEnd"/>
      <w:r w:rsidR="007D41AD">
        <w:rPr>
          <w:rFonts w:asciiTheme="majorHAnsi" w:eastAsia="Times New Roman" w:hAnsiTheme="majorHAnsi" w:cs="Times New Roman"/>
          <w:lang w:eastAsia="en-GB"/>
        </w:rPr>
        <w:t>.</w:t>
      </w:r>
      <w:r w:rsidRPr="003C0FCC">
        <w:rPr>
          <w:rFonts w:asciiTheme="majorHAnsi" w:eastAsia="Times New Roman" w:hAnsiTheme="majorHAnsi" w:cs="Times New Roman"/>
          <w:lang w:eastAsia="en-GB"/>
        </w:rPr>
        <w:t xml:space="preserve"> </w:t>
      </w:r>
      <w:r w:rsidR="007D41AD">
        <w:rPr>
          <w:rFonts w:asciiTheme="majorHAnsi" w:eastAsia="Times New Roman" w:hAnsiTheme="majorHAnsi" w:cs="Times New Roman"/>
          <w:lang w:eastAsia="en-GB"/>
        </w:rPr>
        <w:t>At</w:t>
      </w:r>
      <w:r w:rsidRPr="003C0FCC">
        <w:rPr>
          <w:rFonts w:asciiTheme="majorHAnsi" w:eastAsia="Times New Roman" w:hAnsiTheme="majorHAnsi" w:cs="Times New Roman"/>
          <w:lang w:eastAsia="en-GB"/>
        </w:rPr>
        <w:t xml:space="preserve"> 0.2M sorbitol, 90\% of Sla1 patches </w:t>
      </w:r>
      <w:r w:rsidR="007D41AD">
        <w:rPr>
          <w:rFonts w:asciiTheme="majorHAnsi" w:eastAsia="Times New Roman" w:hAnsiTheme="majorHAnsi" w:cs="Times New Roman"/>
          <w:lang w:eastAsia="en-GB"/>
        </w:rPr>
        <w:t>in these cells move</w:t>
      </w:r>
      <w:r w:rsidRPr="003C0FCC">
        <w:rPr>
          <w:rFonts w:asciiTheme="majorHAnsi" w:eastAsia="Times New Roman" w:hAnsiTheme="majorHAnsi" w:cs="Times New Roman"/>
          <w:lang w:eastAsia="en-GB"/>
        </w:rPr>
        <w:t xml:space="preserve"> inw</w:t>
      </w:r>
      <w:r w:rsidR="00BC6479">
        <w:rPr>
          <w:rFonts w:asciiTheme="majorHAnsi" w:eastAsia="Times New Roman" w:hAnsiTheme="majorHAnsi" w:cs="Times New Roman"/>
          <w:lang w:eastAsia="en-GB"/>
        </w:rPr>
        <w:t>ards for 50nm instead of 300nm</w:t>
      </w:r>
      <w:r w:rsidR="007D41AD">
        <w:rPr>
          <w:rFonts w:asciiTheme="majorHAnsi" w:eastAsia="Times New Roman" w:hAnsiTheme="majorHAnsi" w:cs="Times New Roman"/>
          <w:lang w:eastAsia="en-GB"/>
        </w:rPr>
        <w:t>, but retract back to the plasma membrane.</w:t>
      </w:r>
      <w:r w:rsidRPr="003C0FCC">
        <w:rPr>
          <w:rFonts w:asciiTheme="majorHAnsi" w:eastAsia="Times New Roman" w:hAnsiTheme="majorHAnsi" w:cs="Times New Roman"/>
          <w:lang w:eastAsia="en-GB"/>
        </w:rPr>
        <w:t xml:space="preserve"> </w:t>
      </w:r>
    </w:p>
    <w:p w14:paraId="1CD784E2" w14:textId="77777777" w:rsidR="00F35682" w:rsidRDefault="00F35682" w:rsidP="004F6184">
      <w:pPr>
        <w:rPr>
          <w:rFonts w:asciiTheme="majorHAnsi" w:eastAsia="Times New Roman" w:hAnsiTheme="majorHAnsi" w:cs="Times New Roman"/>
          <w:lang w:eastAsia="en-GB"/>
        </w:rPr>
      </w:pPr>
    </w:p>
    <w:p w14:paraId="4B5A772B" w14:textId="41CD7886" w:rsidR="004F6184" w:rsidRDefault="00F35682" w:rsidP="004F6184">
      <w:pPr>
        <w:rPr>
          <w:rFonts w:asciiTheme="majorHAnsi" w:eastAsia="Times New Roman" w:hAnsiTheme="majorHAnsi" w:cs="Times New Roman"/>
          <w:lang w:eastAsia="en-GB"/>
        </w:rPr>
      </w:pPr>
      <w:commentRangeStart w:id="306"/>
      <w:r>
        <w:rPr>
          <w:rFonts w:asciiTheme="majorHAnsi" w:eastAsia="Times New Roman" w:hAnsiTheme="majorHAnsi" w:cs="Times New Roman"/>
          <w:lang w:eastAsia="en-GB"/>
        </w:rPr>
        <w:t xml:space="preserve">Some WASP/Myosin mutations can be rescued by reducing turgor pressure. </w:t>
      </w:r>
      <w:r w:rsidR="004F6184" w:rsidRPr="003C0FCC">
        <w:rPr>
          <w:rFonts w:asciiTheme="majorHAnsi" w:eastAsia="Times New Roman" w:hAnsiTheme="majorHAnsi" w:cs="Times New Roman"/>
          <w:lang w:eastAsia="en-GB"/>
        </w:rPr>
        <w:t xml:space="preserve">Deletion of myosin results in failure to </w:t>
      </w:r>
      <w:proofErr w:type="spellStart"/>
      <w:r w:rsidR="004F6184" w:rsidRPr="003C0FCC">
        <w:rPr>
          <w:rFonts w:asciiTheme="majorHAnsi" w:eastAsia="Times New Roman" w:hAnsiTheme="majorHAnsi" w:cs="Times New Roman"/>
          <w:lang w:eastAsia="en-GB"/>
        </w:rPr>
        <w:t>invaginate</w:t>
      </w:r>
      <w:proofErr w:type="spellEnd"/>
      <w:r w:rsidR="004F6184" w:rsidRPr="003C0FCC">
        <w:rPr>
          <w:rFonts w:asciiTheme="majorHAnsi" w:eastAsia="Times New Roman" w:hAnsiTheme="majorHAnsi" w:cs="Times New Roman"/>
          <w:lang w:eastAsia="en-GB"/>
        </w:rPr>
        <w:t>, and this can be rescued up to 70</w:t>
      </w:r>
      <w:del w:id="307" w:author="Marko" w:date="2018-08-14T20:53:00Z">
        <w:r w:rsidR="004F6184" w:rsidRPr="003C0FCC" w:rsidDel="00F851F7">
          <w:rPr>
            <w:rFonts w:asciiTheme="majorHAnsi" w:eastAsia="Times New Roman" w:hAnsiTheme="majorHAnsi" w:cs="Times New Roman"/>
            <w:lang w:eastAsia="en-GB"/>
          </w:rPr>
          <w:delText>\</w:delText>
        </w:r>
      </w:del>
      <w:r w:rsidR="004F6184" w:rsidRPr="003C0FCC">
        <w:rPr>
          <w:rFonts w:asciiTheme="majorHAnsi" w:eastAsia="Times New Roman" w:hAnsiTheme="majorHAnsi" w:cs="Times New Roman"/>
          <w:lang w:eastAsia="en-GB"/>
        </w:rPr>
        <w:t xml:space="preserve">% when treated with 0.2 M Sorbitol. Loss of </w:t>
      </w:r>
      <w:proofErr w:type="spellStart"/>
      <w:r w:rsidR="004F6184" w:rsidRPr="003C0FCC">
        <w:rPr>
          <w:rFonts w:asciiTheme="majorHAnsi" w:eastAsia="Times New Roman" w:hAnsiTheme="majorHAnsi" w:cs="Times New Roman"/>
          <w:lang w:eastAsia="en-GB"/>
        </w:rPr>
        <w:t>Fimbrin</w:t>
      </w:r>
      <w:proofErr w:type="spellEnd"/>
      <w:r w:rsidR="004F6184" w:rsidRPr="003C0FCC">
        <w:rPr>
          <w:rFonts w:asciiTheme="majorHAnsi" w:eastAsia="Times New Roman" w:hAnsiTheme="majorHAnsi" w:cs="Times New Roman"/>
          <w:lang w:eastAsia="en-GB"/>
        </w:rPr>
        <w:t xml:space="preserve">, which bundles actin filaments, and is also necessary for membrane invagination, can also be rescued by sorbitol. </w:t>
      </w:r>
      <w:r w:rsidR="00867DC1">
        <w:rPr>
          <w:rFonts w:asciiTheme="majorHAnsi" w:eastAsia="Times New Roman" w:hAnsiTheme="majorHAnsi" w:cs="Times New Roman"/>
          <w:lang w:eastAsia="en-GB"/>
        </w:rPr>
        <w:t xml:space="preserve"> These experiments show that</w:t>
      </w:r>
      <w:r w:rsidR="00044458">
        <w:rPr>
          <w:rFonts w:asciiTheme="majorHAnsi" w:eastAsia="Times New Roman" w:hAnsiTheme="majorHAnsi" w:cs="Times New Roman"/>
          <w:lang w:eastAsia="en-GB"/>
        </w:rPr>
        <w:t xml:space="preserve"> some defects in </w:t>
      </w:r>
      <w:r w:rsidR="006E1F70">
        <w:rPr>
          <w:rFonts w:asciiTheme="majorHAnsi" w:eastAsia="Times New Roman" w:hAnsiTheme="majorHAnsi" w:cs="Times New Roman"/>
          <w:lang w:eastAsia="en-GB"/>
        </w:rPr>
        <w:t>the force generation system</w:t>
      </w:r>
      <w:r w:rsidR="00044458">
        <w:rPr>
          <w:rFonts w:asciiTheme="majorHAnsi" w:eastAsia="Times New Roman" w:hAnsiTheme="majorHAnsi" w:cs="Times New Roman"/>
          <w:lang w:eastAsia="en-GB"/>
        </w:rPr>
        <w:t xml:space="preserve"> can be compensated by lowering turgor pressure. </w:t>
      </w:r>
      <w:r w:rsidR="00DC7A64">
        <w:rPr>
          <w:rFonts w:asciiTheme="majorHAnsi" w:eastAsia="Times New Roman" w:hAnsiTheme="majorHAnsi" w:cs="Times New Roman"/>
          <w:lang w:eastAsia="en-GB"/>
        </w:rPr>
        <w:t xml:space="preserve"> </w:t>
      </w:r>
      <w:r w:rsidR="00B62593">
        <w:rPr>
          <w:rFonts w:asciiTheme="majorHAnsi" w:eastAsia="Times New Roman" w:hAnsiTheme="majorHAnsi" w:cs="Times New Roman"/>
          <w:lang w:eastAsia="en-GB"/>
        </w:rPr>
        <w:t xml:space="preserve">Since sorbitol decreases the amount of time between App1 arrival and movement, reducing turgor pressure likely lowers the threshold force required to pull the membrane in the early stages of invagination. Consistent with this, simulations of Serge et al., show that the force requirement for membrane invagination is highest in the beginning of the invagination process. </w:t>
      </w:r>
      <w:commentRangeEnd w:id="306"/>
      <w:r w:rsidR="00F851F7">
        <w:rPr>
          <w:rStyle w:val="CommentReference"/>
        </w:rPr>
        <w:commentReference w:id="306"/>
      </w:r>
    </w:p>
    <w:p w14:paraId="2DBB8303" w14:textId="77777777" w:rsidR="0003477D" w:rsidRDefault="0003477D" w:rsidP="004F6184">
      <w:pPr>
        <w:rPr>
          <w:rFonts w:asciiTheme="majorHAnsi" w:eastAsia="Times New Roman" w:hAnsiTheme="majorHAnsi" w:cs="Times New Roman"/>
          <w:lang w:eastAsia="en-GB"/>
        </w:rPr>
      </w:pPr>
    </w:p>
    <w:p w14:paraId="0D9DE056" w14:textId="5684CBBF" w:rsidR="0003477D" w:rsidRPr="003C0FCC" w:rsidRDefault="0003477D" w:rsidP="004F6184">
      <w:pPr>
        <w:rPr>
          <w:rFonts w:asciiTheme="majorHAnsi" w:eastAsia="Times New Roman" w:hAnsiTheme="majorHAnsi" w:cs="Times New Roman"/>
          <w:lang w:eastAsia="en-GB"/>
        </w:rPr>
      </w:pPr>
      <w:r>
        <w:rPr>
          <w:rFonts w:asciiTheme="majorHAnsi" w:eastAsia="Times New Roman" w:hAnsiTheme="majorHAnsi" w:cs="Times New Roman"/>
          <w:lang w:eastAsia="en-GB"/>
        </w:rPr>
        <w:t>An extension of the</w:t>
      </w:r>
      <w:r w:rsidRPr="003C0FCC">
        <w:rPr>
          <w:rFonts w:asciiTheme="majorHAnsi" w:eastAsia="Times New Roman" w:hAnsiTheme="majorHAnsi" w:cs="Times New Roman"/>
          <w:lang w:eastAsia="en-GB"/>
        </w:rPr>
        <w:t xml:space="preserve"> scaffold</w:t>
      </w:r>
      <w:r>
        <w:rPr>
          <w:rFonts w:asciiTheme="majorHAnsi" w:eastAsia="Times New Roman" w:hAnsiTheme="majorHAnsi" w:cs="Times New Roman"/>
          <w:lang w:eastAsia="en-GB"/>
        </w:rPr>
        <w:t xml:space="preserve"> hypothesis for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is that it protects the membrane tube</w:t>
      </w:r>
      <w:r w:rsidRPr="003C0FCC">
        <w:rPr>
          <w:rFonts w:asciiTheme="majorHAnsi" w:eastAsia="Times New Roman" w:hAnsiTheme="majorHAnsi" w:cs="Times New Roman"/>
          <w:lang w:eastAsia="en-GB"/>
        </w:rPr>
        <w:t xml:space="preserve"> against the high turgor pressure inside yeast cells</w:t>
      </w:r>
      <w:r>
        <w:rPr>
          <w:rFonts w:asciiTheme="majorHAnsi" w:eastAsia="Times New Roman" w:hAnsiTheme="majorHAnsi" w:cs="Times New Roman"/>
          <w:lang w:eastAsia="en-GB"/>
        </w:rPr>
        <w:t>. Reducing</w:t>
      </w:r>
      <w:r w:rsidRPr="003C0FCC">
        <w:rPr>
          <w:rFonts w:asciiTheme="majorHAnsi" w:eastAsia="Times New Roman" w:hAnsiTheme="majorHAnsi" w:cs="Times New Roman"/>
          <w:lang w:eastAsia="en-GB"/>
        </w:rPr>
        <w:t xml:space="preserve"> turgor pressure </w:t>
      </w:r>
      <w:r>
        <w:rPr>
          <w:rFonts w:asciiTheme="majorHAnsi" w:eastAsia="Times New Roman" w:hAnsiTheme="majorHAnsi" w:cs="Times New Roman"/>
          <w:lang w:eastAsia="en-GB"/>
        </w:rPr>
        <w:t>c</w:t>
      </w:r>
      <w:r w:rsidRPr="003C0FCC">
        <w:rPr>
          <w:rFonts w:asciiTheme="majorHAnsi" w:eastAsia="Times New Roman" w:hAnsiTheme="majorHAnsi" w:cs="Times New Roman"/>
          <w:lang w:eastAsia="en-GB"/>
        </w:rPr>
        <w:t xml:space="preserve">ould </w:t>
      </w:r>
      <w:r>
        <w:rPr>
          <w:rFonts w:asciiTheme="majorHAnsi" w:eastAsia="Times New Roman" w:hAnsiTheme="majorHAnsi" w:cs="Times New Roman"/>
          <w:lang w:eastAsia="en-GB"/>
        </w:rPr>
        <w:t xml:space="preserve">then </w:t>
      </w:r>
      <w:r w:rsidRPr="003C0FCC">
        <w:rPr>
          <w:rFonts w:asciiTheme="majorHAnsi" w:eastAsia="Times New Roman" w:hAnsiTheme="majorHAnsi" w:cs="Times New Roman"/>
          <w:lang w:eastAsia="en-GB"/>
        </w:rPr>
        <w:t xml:space="preserve">remove the requirement for </w:t>
      </w:r>
      <w:proofErr w:type="spellStart"/>
      <w:r w:rsidRPr="003C0FCC">
        <w:rPr>
          <w:rFonts w:asciiTheme="majorHAnsi" w:eastAsia="Times New Roman" w:hAnsiTheme="majorHAnsi" w:cs="Times New Roman"/>
          <w:lang w:eastAsia="en-GB"/>
        </w:rPr>
        <w:t>Rvs</w:t>
      </w:r>
      <w:proofErr w:type="spellEnd"/>
      <w:r w:rsidRPr="003C0FCC">
        <w:rPr>
          <w:rFonts w:asciiTheme="majorHAnsi" w:eastAsia="Times New Roman" w:hAnsiTheme="majorHAnsi" w:cs="Times New Roman"/>
          <w:lang w:eastAsia="en-GB"/>
        </w:rPr>
        <w:t xml:space="preserve"> scaffolding.</w:t>
      </w:r>
    </w:p>
    <w:p w14:paraId="1124593A" w14:textId="77777777" w:rsidR="0003477D" w:rsidRDefault="0003477D" w:rsidP="004F6184">
      <w:pPr>
        <w:rPr>
          <w:rFonts w:asciiTheme="majorHAnsi" w:eastAsia="Times New Roman" w:hAnsiTheme="majorHAnsi" w:cs="Times New Roman"/>
          <w:b/>
          <w:sz w:val="28"/>
          <w:szCs w:val="28"/>
          <w:lang w:eastAsia="en-GB"/>
        </w:rPr>
      </w:pPr>
    </w:p>
    <w:p w14:paraId="3A7FAE28" w14:textId="77777777" w:rsidR="0003477D" w:rsidRDefault="0003477D" w:rsidP="004F6184">
      <w:pPr>
        <w:rPr>
          <w:rFonts w:asciiTheme="majorHAnsi" w:eastAsia="Times New Roman" w:hAnsiTheme="majorHAnsi" w:cs="Times New Roman"/>
          <w:b/>
          <w:sz w:val="28"/>
          <w:szCs w:val="28"/>
          <w:lang w:eastAsia="en-GB"/>
        </w:rPr>
      </w:pPr>
    </w:p>
    <w:p w14:paraId="662F2C62" w14:textId="6E423DE8" w:rsidR="00CD4030" w:rsidRDefault="0003477D" w:rsidP="00AF21C6">
      <w:pPr>
        <w:outlineLvl w:val="0"/>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t xml:space="preserve">R2.6 </w:t>
      </w:r>
      <w:r w:rsidR="00CD4030">
        <w:rPr>
          <w:rFonts w:asciiTheme="majorHAnsi" w:eastAsia="Times New Roman" w:hAnsiTheme="majorHAnsi" w:cs="Times New Roman"/>
          <w:b/>
          <w:sz w:val="28"/>
          <w:szCs w:val="28"/>
          <w:lang w:eastAsia="en-GB"/>
        </w:rPr>
        <w:t xml:space="preserve">Requirement for </w:t>
      </w:r>
      <w:proofErr w:type="spellStart"/>
      <w:r w:rsidR="00CD4030">
        <w:rPr>
          <w:rFonts w:asciiTheme="majorHAnsi" w:eastAsia="Times New Roman" w:hAnsiTheme="majorHAnsi" w:cs="Times New Roman"/>
          <w:b/>
          <w:sz w:val="28"/>
          <w:szCs w:val="28"/>
          <w:lang w:eastAsia="en-GB"/>
        </w:rPr>
        <w:t>Rvs</w:t>
      </w:r>
      <w:proofErr w:type="spellEnd"/>
      <w:r w:rsidR="00CD4030">
        <w:rPr>
          <w:rFonts w:asciiTheme="majorHAnsi" w:eastAsia="Times New Roman" w:hAnsiTheme="majorHAnsi" w:cs="Times New Roman"/>
          <w:b/>
          <w:sz w:val="28"/>
          <w:szCs w:val="28"/>
          <w:lang w:eastAsia="en-GB"/>
        </w:rPr>
        <w:t xml:space="preserve"> is unchanged by membrane tension</w:t>
      </w:r>
    </w:p>
    <w:p w14:paraId="57FFD7DA" w14:textId="77777777" w:rsidR="0003477D" w:rsidRDefault="0003477D" w:rsidP="004F6184">
      <w:pPr>
        <w:rPr>
          <w:rFonts w:asciiTheme="majorHAnsi" w:eastAsia="Times New Roman" w:hAnsiTheme="majorHAnsi" w:cs="Times New Roman"/>
          <w:b/>
          <w:sz w:val="28"/>
          <w:szCs w:val="28"/>
          <w:lang w:eastAsia="en-GB"/>
        </w:rPr>
      </w:pPr>
    </w:p>
    <w:p w14:paraId="0D08B013" w14:textId="2424BF03" w:rsidR="0003477D" w:rsidRDefault="0003477D" w:rsidP="004F6184">
      <w:pPr>
        <w:rPr>
          <w:rFonts w:asciiTheme="majorHAnsi" w:eastAsia="Times New Roman" w:hAnsiTheme="majorHAnsi" w:cs="Times New Roman"/>
          <w:color w:val="FF0000"/>
          <w:lang w:eastAsia="en-GB"/>
        </w:rPr>
      </w:pPr>
      <w:r>
        <w:rPr>
          <w:rFonts w:asciiTheme="majorHAnsi" w:eastAsia="Times New Roman" w:hAnsiTheme="majorHAnsi" w:cs="Times New Roman"/>
          <w:lang w:eastAsia="en-GB"/>
        </w:rPr>
        <w:lastRenderedPageBreak/>
        <w:t xml:space="preserve">In order to test if the role of the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scaffold is to counter the membrane constricting effect of turgor pressure, I studied Sla1 and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in </w:t>
      </w:r>
      <w:r w:rsidR="00DC7A64">
        <w:rPr>
          <w:rFonts w:asciiTheme="majorHAnsi" w:eastAsia="Times New Roman" w:hAnsiTheme="majorHAnsi" w:cs="Times New Roman"/>
          <w:lang w:eastAsia="en-GB"/>
        </w:rPr>
        <w:t>WT and rvs167</w:t>
      </w:r>
      <w:r w:rsidR="00AF21C6">
        <w:rPr>
          <w:rFonts w:asciiTheme="majorHAnsi" w:eastAsia="Times New Roman" w:hAnsiTheme="majorHAnsi" w:cs="Times New Roman"/>
          <w:lang w:eastAsia="en-GB"/>
        </w:rPr>
        <w:t>Δ</w:t>
      </w:r>
      <w:r>
        <w:rPr>
          <w:rFonts w:asciiTheme="majorHAnsi" w:eastAsia="Times New Roman" w:hAnsiTheme="majorHAnsi" w:cs="Times New Roman"/>
          <w:lang w:eastAsia="en-GB"/>
        </w:rPr>
        <w:t xml:space="preserve">cells treated with 0.2M sorbitol. At higher concentrations of sorbitol, cells shrivel and </w:t>
      </w:r>
      <w:r w:rsidR="00A555DD">
        <w:rPr>
          <w:rFonts w:asciiTheme="majorHAnsi" w:eastAsia="Times New Roman" w:hAnsiTheme="majorHAnsi" w:cs="Times New Roman"/>
          <w:lang w:eastAsia="en-GB"/>
        </w:rPr>
        <w:t>do not recover</w:t>
      </w:r>
      <w:r w:rsidR="007E06F1">
        <w:rPr>
          <w:rFonts w:asciiTheme="majorHAnsi" w:eastAsia="Times New Roman" w:hAnsiTheme="majorHAnsi" w:cs="Times New Roman"/>
          <w:lang w:eastAsia="en-GB"/>
        </w:rPr>
        <w:t xml:space="preserve"> from turgor pressure loss</w:t>
      </w:r>
      <w:r w:rsidR="007E06F1">
        <w:rPr>
          <w:rFonts w:asciiTheme="majorHAnsi" w:eastAsia="Times New Roman" w:hAnsiTheme="majorHAnsi" w:cs="Times New Roman"/>
          <w:lang w:eastAsia="en-GB"/>
        </w:rPr>
        <w:fldChar w:fldCharType="begin" w:fldLock="1"/>
      </w:r>
      <w:r w:rsidR="007E06F1">
        <w:rPr>
          <w:rFonts w:asciiTheme="majorHAnsi" w:eastAsia="Times New Roman" w:hAnsiTheme="majorHAnsi" w:cs="Times New Roman"/>
          <w:lang w:eastAsia="en-GB"/>
        </w:rPr>
        <w:instrText>ADDIN CSL_CITATION {"citationItems":[{"id":"ITEM-1","itemData":{"DOI":"10.1091/mbc.E13-10-0618","ISSN":"1059-1524","abstract":"During endocytosis, actin-dependent forces are needed to oppose internal turgor pressure for invagination of the plasma membrane. Live-cell imaging shows that addition of sorbitol to the medium significantly accelerates early steps in the endocytic process and rescues defects of endocytic mutants in fission yeast., Yeast and other walled cells possess high internal turgor pressure that allows them to grow and survive in the environment. This turgor pressure, however, may oppose the invagination of the plasma membrane needed for endocytosis. Here we study the effects of turgor pressure on endocytosis in the fission yeast Schizosaccharomyces pombe by time-lapse imaging of individual endocytic sites. Decreasing effective turgor pressure by addition of sorbitol to the media significantly accelerates early steps in the endocytic process before actin assembly and membrane ingression but does not affect the velocity or depth of ingression of the endocytic pit in wild-type cells. Sorbitol also rescues endocytic ingression defects of certain endocytic mutants and of cells treated with a low dose of the actin inhibitor latrunculin A. Endocytosis proceeds after removal of the cell wall, suggesting that the cell wall does not contribute mechanically to this process. These studies suggest that endocytosis is governed by a mechanical balance between local actin-dependent inward forces and opposing forces from high internal turgor pressure on the plasma membrane.","author":[{"dropping-particle":"","family":"Basu","given":"Roshni","non-dropping-particle":"","parse-names":false,"suffix":""},{"dropping-particle":"","family":"Munteanu","given":"Emilia Laura","non-dropping-particle":"","parse-names":false,"suffix":""},{"dropping-particle":"","family":"Chang","given":"Fred","non-dropping-particle":"","parse-names":false,"suffix":""}],"container-title":"Molecular Biology of the Cell","id":"ITEM-1","issue":"5","issued":{"date-parts":[["2014","3"]]},"page":"679-687","title":"Role of turgor pressure in endocytosis in fission yeast","type":"article-journal","volume":"25"},"uris":["http://www.mendeley.com/documents/?uuid=bd75fa73-d43f-40ea-9085-15cce1cb26ae"]}],"mendeley":{"formattedCitation":"&lt;sup&gt;42&lt;/sup&gt;","plainTextFormattedCitation":"42"},"properties":{"noteIndex":0},"schema":"https://github.com/citation-style-language/schema/raw/master/csl-citation.json"}</w:instrText>
      </w:r>
      <w:r w:rsidR="007E06F1">
        <w:rPr>
          <w:rFonts w:asciiTheme="majorHAnsi" w:eastAsia="Times New Roman" w:hAnsiTheme="majorHAnsi" w:cs="Times New Roman"/>
          <w:lang w:eastAsia="en-GB"/>
        </w:rPr>
        <w:fldChar w:fldCharType="separate"/>
      </w:r>
      <w:r w:rsidR="007E06F1" w:rsidRPr="007E06F1">
        <w:rPr>
          <w:rFonts w:asciiTheme="majorHAnsi" w:eastAsia="Times New Roman" w:hAnsiTheme="majorHAnsi" w:cs="Times New Roman"/>
          <w:noProof/>
          <w:vertAlign w:val="superscript"/>
          <w:lang w:eastAsia="en-GB"/>
        </w:rPr>
        <w:t>42</w:t>
      </w:r>
      <w:r w:rsidR="007E06F1">
        <w:rPr>
          <w:rFonts w:asciiTheme="majorHAnsi" w:eastAsia="Times New Roman" w:hAnsiTheme="majorHAnsi" w:cs="Times New Roman"/>
          <w:lang w:eastAsia="en-GB"/>
        </w:rPr>
        <w:fldChar w:fldCharType="end"/>
      </w:r>
      <w:r w:rsidR="005774B9">
        <w:rPr>
          <w:rFonts w:asciiTheme="majorHAnsi" w:eastAsia="Times New Roman" w:hAnsiTheme="majorHAnsi" w:cs="Times New Roman"/>
          <w:lang w:eastAsia="en-GB"/>
        </w:rPr>
        <w:t>.</w:t>
      </w:r>
    </w:p>
    <w:p w14:paraId="23C04DE8" w14:textId="77777777" w:rsidR="00DC7A64" w:rsidRDefault="00DC7A64" w:rsidP="004F6184">
      <w:pPr>
        <w:rPr>
          <w:rFonts w:asciiTheme="majorHAnsi" w:eastAsia="Times New Roman" w:hAnsiTheme="majorHAnsi" w:cs="Times New Roman"/>
          <w:color w:val="FF0000"/>
          <w:lang w:eastAsia="en-GB"/>
        </w:rPr>
      </w:pPr>
    </w:p>
    <w:p w14:paraId="779D413E" w14:textId="607CB465" w:rsidR="006E64A3" w:rsidRDefault="0037356E" w:rsidP="004F6184">
      <w:pPr>
        <w:rPr>
          <w:rFonts w:asciiTheme="majorHAnsi" w:eastAsia="Times New Roman" w:hAnsiTheme="majorHAnsi" w:cs="Times New Roman"/>
          <w:color w:val="000000" w:themeColor="text1"/>
          <w:lang w:eastAsia="en-GB"/>
        </w:rPr>
      </w:pPr>
      <w:r>
        <w:rPr>
          <w:rFonts w:asciiTheme="majorHAnsi" w:eastAsia="Times New Roman" w:hAnsiTheme="majorHAnsi" w:cs="Times New Roman"/>
          <w:color w:val="000000" w:themeColor="text1"/>
          <w:lang w:eastAsia="en-GB"/>
        </w:rPr>
        <w:t>In Fig.2.12</w:t>
      </w:r>
      <w:r w:rsidR="00DC7A64">
        <w:rPr>
          <w:rFonts w:asciiTheme="majorHAnsi" w:eastAsia="Times New Roman" w:hAnsiTheme="majorHAnsi" w:cs="Times New Roman"/>
          <w:color w:val="000000" w:themeColor="text1"/>
          <w:lang w:eastAsia="en-GB"/>
        </w:rPr>
        <w:t xml:space="preserve">, Sla1 movement </w:t>
      </w:r>
      <w:r w:rsidR="007E2873">
        <w:rPr>
          <w:rFonts w:asciiTheme="majorHAnsi" w:eastAsia="Times New Roman" w:hAnsiTheme="majorHAnsi" w:cs="Times New Roman"/>
          <w:color w:val="000000" w:themeColor="text1"/>
          <w:lang w:eastAsia="en-GB"/>
        </w:rPr>
        <w:t>in WT and rvs167</w:t>
      </w:r>
      <w:del w:id="308" w:author="Marko" w:date="2018-08-14T20:55:00Z">
        <w:r w:rsidR="007E2873" w:rsidDel="00AE6312">
          <w:rPr>
            <w:rFonts w:asciiTheme="majorHAnsi" w:eastAsia="Times New Roman" w:hAnsiTheme="majorHAnsi" w:cs="Times New Roman"/>
            <w:color w:val="000000" w:themeColor="text1"/>
            <w:lang w:eastAsia="en-GB"/>
          </w:rPr>
          <w:delText xml:space="preserve"> </w:delText>
        </w:r>
      </w:del>
      <w:r w:rsidR="00AF21C6">
        <w:rPr>
          <w:rFonts w:asciiTheme="majorHAnsi" w:eastAsia="Times New Roman" w:hAnsiTheme="majorHAnsi" w:cs="Times New Roman"/>
          <w:color w:val="000000" w:themeColor="text1"/>
          <w:lang w:eastAsia="en-GB"/>
        </w:rPr>
        <w:t>Δ</w:t>
      </w:r>
      <w:ins w:id="309" w:author="Marko" w:date="2018-08-14T20:55:00Z">
        <w:r w:rsidR="00AE6312">
          <w:rPr>
            <w:rFonts w:asciiTheme="majorHAnsi" w:eastAsia="Times New Roman" w:hAnsiTheme="majorHAnsi" w:cs="Times New Roman"/>
            <w:color w:val="000000" w:themeColor="text1"/>
            <w:lang w:eastAsia="en-GB"/>
          </w:rPr>
          <w:t xml:space="preserve"> </w:t>
        </w:r>
      </w:ins>
      <w:r w:rsidR="007E2873">
        <w:rPr>
          <w:rFonts w:asciiTheme="majorHAnsi" w:eastAsia="Times New Roman" w:hAnsiTheme="majorHAnsi" w:cs="Times New Roman"/>
          <w:color w:val="000000" w:themeColor="text1"/>
          <w:lang w:eastAsia="en-GB"/>
        </w:rPr>
        <w:t xml:space="preserve">cells with and without sorbitol is shown. </w:t>
      </w:r>
      <w:r w:rsidR="000C1583">
        <w:rPr>
          <w:rFonts w:asciiTheme="majorHAnsi" w:eastAsia="Times New Roman" w:hAnsiTheme="majorHAnsi" w:cs="Times New Roman"/>
          <w:color w:val="000000" w:themeColor="text1"/>
          <w:lang w:eastAsia="en-GB"/>
        </w:rPr>
        <w:t xml:space="preserve">WT Sla1 is aligned so that time=0 (s) corresponds to scission time. The other three centroid movements are shifted so that they move inwards at the same time as the WT. </w:t>
      </w:r>
      <w:r w:rsidR="00110CC9">
        <w:rPr>
          <w:rFonts w:asciiTheme="majorHAnsi" w:eastAsia="Times New Roman" w:hAnsiTheme="majorHAnsi" w:cs="Times New Roman"/>
          <w:color w:val="000000" w:themeColor="text1"/>
          <w:lang w:eastAsia="en-GB"/>
        </w:rPr>
        <w:t xml:space="preserve">WT cells treated with sorbitol do not show any change in inward movement of Sla1. </w:t>
      </w:r>
      <w:r w:rsidR="000C1583">
        <w:rPr>
          <w:rFonts w:asciiTheme="majorHAnsi" w:eastAsia="Times New Roman" w:hAnsiTheme="majorHAnsi" w:cs="Times New Roman"/>
          <w:color w:val="000000" w:themeColor="text1"/>
          <w:lang w:eastAsia="en-GB"/>
        </w:rPr>
        <w:t>Both centroids move to the same lengths of 140nm</w:t>
      </w:r>
      <w:r w:rsidR="006D4935">
        <w:rPr>
          <w:rFonts w:asciiTheme="majorHAnsi" w:eastAsia="Times New Roman" w:hAnsiTheme="majorHAnsi" w:cs="Times New Roman"/>
          <w:color w:val="000000" w:themeColor="text1"/>
          <w:lang w:eastAsia="en-GB"/>
        </w:rPr>
        <w:t xml:space="preserve"> at the same rate, consistent with </w:t>
      </w:r>
      <w:r w:rsidR="006D4935" w:rsidRPr="0037356E">
        <w:rPr>
          <w:rFonts w:asciiTheme="majorHAnsi" w:eastAsia="Times New Roman" w:hAnsiTheme="majorHAnsi" w:cs="Times New Roman"/>
          <w:i/>
          <w:color w:val="000000" w:themeColor="text1"/>
          <w:lang w:eastAsia="en-GB"/>
        </w:rPr>
        <w:t>S.</w:t>
      </w:r>
      <w:ins w:id="310" w:author="Marko" w:date="2018-08-14T20:55:00Z">
        <w:r w:rsidR="00957D04">
          <w:rPr>
            <w:rFonts w:asciiTheme="majorHAnsi" w:eastAsia="Times New Roman" w:hAnsiTheme="majorHAnsi" w:cs="Times New Roman"/>
            <w:i/>
            <w:color w:val="000000" w:themeColor="text1"/>
            <w:lang w:eastAsia="en-GB"/>
          </w:rPr>
          <w:t xml:space="preserve"> </w:t>
        </w:r>
      </w:ins>
      <w:proofErr w:type="spellStart"/>
      <w:r w:rsidR="006D4935" w:rsidRPr="0037356E">
        <w:rPr>
          <w:rFonts w:asciiTheme="majorHAnsi" w:eastAsia="Times New Roman" w:hAnsiTheme="majorHAnsi" w:cs="Times New Roman"/>
          <w:i/>
          <w:color w:val="000000" w:themeColor="text1"/>
          <w:lang w:eastAsia="en-GB"/>
        </w:rPr>
        <w:t>pombe</w:t>
      </w:r>
      <w:proofErr w:type="spellEnd"/>
      <w:r w:rsidR="006D4935">
        <w:rPr>
          <w:rFonts w:asciiTheme="majorHAnsi" w:eastAsia="Times New Roman" w:hAnsiTheme="majorHAnsi" w:cs="Times New Roman"/>
          <w:color w:val="000000" w:themeColor="text1"/>
          <w:lang w:eastAsia="en-GB"/>
        </w:rPr>
        <w:t xml:space="preserve"> data from </w:t>
      </w:r>
      <w:proofErr w:type="spellStart"/>
      <w:r w:rsidR="006D4935">
        <w:rPr>
          <w:rFonts w:asciiTheme="majorHAnsi" w:eastAsia="Times New Roman" w:hAnsiTheme="majorHAnsi" w:cs="Times New Roman"/>
          <w:color w:val="000000" w:themeColor="text1"/>
          <w:lang w:eastAsia="en-GB"/>
        </w:rPr>
        <w:t>Basu</w:t>
      </w:r>
      <w:proofErr w:type="spellEnd"/>
      <w:r w:rsidR="006D4935">
        <w:rPr>
          <w:rFonts w:asciiTheme="majorHAnsi" w:eastAsia="Times New Roman" w:hAnsiTheme="majorHAnsi" w:cs="Times New Roman"/>
          <w:color w:val="000000" w:themeColor="text1"/>
          <w:lang w:eastAsia="en-GB"/>
        </w:rPr>
        <w:t xml:space="preserve"> et al</w:t>
      </w:r>
      <w:r w:rsidR="000C1583">
        <w:rPr>
          <w:rFonts w:asciiTheme="majorHAnsi" w:eastAsia="Times New Roman" w:hAnsiTheme="majorHAnsi" w:cs="Times New Roman"/>
          <w:color w:val="000000" w:themeColor="text1"/>
          <w:lang w:eastAsia="en-GB"/>
        </w:rPr>
        <w:t>. In rvs167</w:t>
      </w:r>
      <w:r w:rsidR="00AF21C6">
        <w:rPr>
          <w:rFonts w:asciiTheme="majorHAnsi" w:eastAsia="Times New Roman" w:hAnsiTheme="majorHAnsi" w:cs="Times New Roman"/>
          <w:color w:val="000000" w:themeColor="text1"/>
          <w:lang w:eastAsia="en-GB"/>
        </w:rPr>
        <w:t>Δ</w:t>
      </w:r>
      <w:r w:rsidR="000C1583">
        <w:rPr>
          <w:rFonts w:asciiTheme="majorHAnsi" w:eastAsia="Times New Roman" w:hAnsiTheme="majorHAnsi" w:cs="Times New Roman"/>
          <w:color w:val="000000" w:themeColor="text1"/>
          <w:lang w:eastAsia="en-GB"/>
        </w:rPr>
        <w:t>cells, Sla1 moves to about 80nm. In rvs167</w:t>
      </w:r>
      <w:r w:rsidR="00AF21C6">
        <w:rPr>
          <w:rFonts w:asciiTheme="majorHAnsi" w:eastAsia="Times New Roman" w:hAnsiTheme="majorHAnsi" w:cs="Times New Roman"/>
          <w:color w:val="000000" w:themeColor="text1"/>
          <w:lang w:eastAsia="en-GB"/>
        </w:rPr>
        <w:t>Δ</w:t>
      </w:r>
      <w:r w:rsidR="000C1583">
        <w:rPr>
          <w:rFonts w:asciiTheme="majorHAnsi" w:eastAsia="Times New Roman" w:hAnsiTheme="majorHAnsi" w:cs="Times New Roman"/>
          <w:color w:val="000000" w:themeColor="text1"/>
          <w:lang w:eastAsia="en-GB"/>
        </w:rPr>
        <w:t xml:space="preserve">cells treated with sorbitol, there is no difference in the movement. </w:t>
      </w:r>
      <w:r w:rsidR="00E62FE8">
        <w:rPr>
          <w:rFonts w:asciiTheme="majorHAnsi" w:eastAsia="Times New Roman" w:hAnsiTheme="majorHAnsi" w:cs="Times New Roman"/>
          <w:color w:val="000000" w:themeColor="text1"/>
          <w:lang w:eastAsia="en-GB"/>
        </w:rPr>
        <w:t>Both Sla1 centroids move at the same rate, and to the s</w:t>
      </w:r>
      <w:r w:rsidR="006E64A3">
        <w:rPr>
          <w:rFonts w:asciiTheme="majorHAnsi" w:eastAsia="Times New Roman" w:hAnsiTheme="majorHAnsi" w:cs="Times New Roman"/>
          <w:color w:val="000000" w:themeColor="text1"/>
          <w:lang w:eastAsia="en-GB"/>
        </w:rPr>
        <w:t>imilar</w:t>
      </w:r>
      <w:r w:rsidR="00E62FE8">
        <w:rPr>
          <w:rFonts w:asciiTheme="majorHAnsi" w:eastAsia="Times New Roman" w:hAnsiTheme="majorHAnsi" w:cs="Times New Roman"/>
          <w:color w:val="000000" w:themeColor="text1"/>
          <w:lang w:eastAsia="en-GB"/>
        </w:rPr>
        <w:t xml:space="preserve"> invagination lengths</w:t>
      </w:r>
      <w:r w:rsidR="006E64A3">
        <w:rPr>
          <w:rFonts w:asciiTheme="majorHAnsi" w:eastAsia="Times New Roman" w:hAnsiTheme="majorHAnsi" w:cs="Times New Roman"/>
          <w:color w:val="000000" w:themeColor="text1"/>
          <w:lang w:eastAsia="en-GB"/>
        </w:rPr>
        <w:t>.</w:t>
      </w:r>
    </w:p>
    <w:p w14:paraId="42202E6C" w14:textId="77777777" w:rsidR="006E64A3" w:rsidRDefault="006E64A3" w:rsidP="004F6184">
      <w:pPr>
        <w:rPr>
          <w:rFonts w:asciiTheme="majorHAnsi" w:eastAsia="Times New Roman" w:hAnsiTheme="majorHAnsi" w:cs="Times New Roman"/>
          <w:color w:val="000000" w:themeColor="text1"/>
          <w:lang w:eastAsia="en-GB"/>
        </w:rPr>
      </w:pPr>
    </w:p>
    <w:p w14:paraId="5FA582BE" w14:textId="333D3953" w:rsidR="0003477D" w:rsidRPr="00AB34F6" w:rsidRDefault="006E64A3" w:rsidP="004F6184">
      <w:pPr>
        <w:rPr>
          <w:rFonts w:asciiTheme="majorHAnsi" w:eastAsia="Times New Roman" w:hAnsiTheme="majorHAnsi" w:cs="Times New Roman"/>
          <w:color w:val="000000" w:themeColor="text1"/>
          <w:lang w:eastAsia="en-GB"/>
        </w:rPr>
      </w:pPr>
      <w:r>
        <w:rPr>
          <w:rFonts w:asciiTheme="majorHAnsi" w:eastAsia="Times New Roman" w:hAnsiTheme="majorHAnsi" w:cs="Times New Roman"/>
          <w:color w:val="000000" w:themeColor="text1"/>
          <w:lang w:eastAsia="en-GB"/>
        </w:rPr>
        <w:t xml:space="preserve">This </w:t>
      </w:r>
      <w:ins w:id="311" w:author="Marko" w:date="2018-08-14T20:56:00Z">
        <w:r w:rsidR="00957D04">
          <w:rPr>
            <w:rFonts w:asciiTheme="majorHAnsi" w:eastAsia="Times New Roman" w:hAnsiTheme="majorHAnsi" w:cs="Times New Roman"/>
            <w:color w:val="000000" w:themeColor="text1"/>
            <w:lang w:eastAsia="en-GB"/>
          </w:rPr>
          <w:t xml:space="preserve">result </w:t>
        </w:r>
      </w:ins>
      <w:r>
        <w:rPr>
          <w:rFonts w:asciiTheme="majorHAnsi" w:eastAsia="Times New Roman" w:hAnsiTheme="majorHAnsi" w:cs="Times New Roman"/>
          <w:color w:val="000000" w:themeColor="text1"/>
          <w:lang w:eastAsia="en-GB"/>
        </w:rPr>
        <w:t xml:space="preserve">shows that </w:t>
      </w:r>
      <w:r w:rsidR="002A485B">
        <w:rPr>
          <w:rFonts w:asciiTheme="majorHAnsi" w:eastAsia="Times New Roman" w:hAnsiTheme="majorHAnsi" w:cs="Times New Roman"/>
          <w:color w:val="000000" w:themeColor="text1"/>
          <w:lang w:eastAsia="en-GB"/>
        </w:rPr>
        <w:t xml:space="preserve">the </w:t>
      </w:r>
      <w:proofErr w:type="spellStart"/>
      <w:r w:rsidR="002A485B">
        <w:rPr>
          <w:rFonts w:asciiTheme="majorHAnsi" w:eastAsia="Times New Roman" w:hAnsiTheme="majorHAnsi" w:cs="Times New Roman"/>
          <w:color w:val="000000" w:themeColor="text1"/>
          <w:lang w:eastAsia="en-GB"/>
        </w:rPr>
        <w:t>Rvs</w:t>
      </w:r>
      <w:proofErr w:type="spellEnd"/>
      <w:r w:rsidR="002A485B">
        <w:rPr>
          <w:rFonts w:asciiTheme="majorHAnsi" w:eastAsia="Times New Roman" w:hAnsiTheme="majorHAnsi" w:cs="Times New Roman"/>
          <w:color w:val="000000" w:themeColor="text1"/>
          <w:lang w:eastAsia="en-GB"/>
        </w:rPr>
        <w:t xml:space="preserve"> scaffold does not </w:t>
      </w:r>
      <w:del w:id="312" w:author="Marko" w:date="2018-08-14T20:56:00Z">
        <w:r w:rsidR="002A485B" w:rsidDel="00E35701">
          <w:rPr>
            <w:rFonts w:asciiTheme="majorHAnsi" w:eastAsia="Times New Roman" w:hAnsiTheme="majorHAnsi" w:cs="Times New Roman"/>
            <w:color w:val="000000" w:themeColor="text1"/>
            <w:lang w:eastAsia="en-GB"/>
          </w:rPr>
          <w:delText xml:space="preserve">serve </w:delText>
        </w:r>
      </w:del>
      <w:ins w:id="313" w:author="Marko" w:date="2018-08-14T20:56:00Z">
        <w:r w:rsidR="00E35701">
          <w:rPr>
            <w:rFonts w:asciiTheme="majorHAnsi" w:eastAsia="Times New Roman" w:hAnsiTheme="majorHAnsi" w:cs="Times New Roman"/>
            <w:color w:val="000000" w:themeColor="text1"/>
            <w:lang w:eastAsia="en-GB"/>
          </w:rPr>
          <w:t xml:space="preserve">function </w:t>
        </w:r>
      </w:ins>
      <w:r w:rsidR="002A485B">
        <w:rPr>
          <w:rFonts w:asciiTheme="majorHAnsi" w:eastAsia="Times New Roman" w:hAnsiTheme="majorHAnsi" w:cs="Times New Roman"/>
          <w:color w:val="000000" w:themeColor="text1"/>
          <w:lang w:eastAsia="en-GB"/>
        </w:rPr>
        <w:t xml:space="preserve">to counter turgor pressure. </w:t>
      </w:r>
      <w:r w:rsidR="00E62FE8">
        <w:rPr>
          <w:rFonts w:asciiTheme="majorHAnsi" w:eastAsia="Times New Roman" w:hAnsiTheme="majorHAnsi" w:cs="Times New Roman"/>
          <w:color w:val="000000" w:themeColor="text1"/>
          <w:lang w:eastAsia="en-GB"/>
        </w:rPr>
        <w:t xml:space="preserve"> </w:t>
      </w:r>
    </w:p>
    <w:p w14:paraId="3A563676" w14:textId="29F279A2" w:rsidR="003C0FCC" w:rsidRPr="003C0FCC" w:rsidRDefault="00A67DA3" w:rsidP="004F6184">
      <w:pPr>
        <w:rPr>
          <w:rFonts w:asciiTheme="majorHAnsi" w:eastAsia="Times New Roman" w:hAnsiTheme="majorHAnsi" w:cs="Times New Roman"/>
          <w:lang w:eastAsia="en-GB"/>
        </w:rPr>
      </w:pPr>
      <w:r>
        <w:rPr>
          <w:rFonts w:asciiTheme="majorHAnsi" w:eastAsia="Times New Roman" w:hAnsiTheme="majorHAnsi" w:cs="Times New Roman"/>
          <w:lang w:eastAsia="en-GB"/>
        </w:rPr>
        <w:tab/>
      </w:r>
      <w:r w:rsidR="00AB34F6">
        <w:rPr>
          <w:rFonts w:asciiTheme="majorHAnsi" w:eastAsia="Times New Roman" w:hAnsiTheme="majorHAnsi" w:cs="Times New Roman"/>
          <w:noProof/>
          <w:lang w:eastAsia="en-GB"/>
        </w:rPr>
        <w:drawing>
          <wp:inline distT="0" distB="0" distL="0" distR="0" wp14:anchorId="0C166DDE" wp14:editId="011BFE2B">
            <wp:extent cx="5720715" cy="2712085"/>
            <wp:effectExtent l="0" t="0" r="0" b="0"/>
            <wp:docPr id="2" name="Picture 2" descr="../figures/results_final/sorbitol2.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s/results_final/sorbitol2.ai"/>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0715" cy="2712085"/>
                    </a:xfrm>
                    <a:prstGeom prst="rect">
                      <a:avLst/>
                    </a:prstGeom>
                    <a:noFill/>
                    <a:ln>
                      <a:noFill/>
                    </a:ln>
                  </pic:spPr>
                </pic:pic>
              </a:graphicData>
            </a:graphic>
          </wp:inline>
        </w:drawing>
      </w:r>
    </w:p>
    <w:p w14:paraId="0219809C" w14:textId="768AC590" w:rsidR="0003477D" w:rsidRPr="00BC61E3" w:rsidRDefault="0003477D" w:rsidP="001D7B9D">
      <w:pPr>
        <w:widowControl w:val="0"/>
        <w:autoSpaceDE w:val="0"/>
        <w:autoSpaceDN w:val="0"/>
        <w:adjustRightInd w:val="0"/>
        <w:jc w:val="center"/>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Fig.2.</w:t>
      </w:r>
      <w:proofErr w:type="gramStart"/>
      <w:r>
        <w:rPr>
          <w:rFonts w:asciiTheme="majorHAnsi" w:eastAsia="Times New Roman" w:hAnsiTheme="majorHAnsi" w:cs="Times New Roman"/>
          <w:sz w:val="16"/>
          <w:szCs w:val="16"/>
          <w:lang w:eastAsia="en-GB"/>
        </w:rPr>
        <w:t>1</w:t>
      </w:r>
      <w:r w:rsidR="00BC61E3">
        <w:rPr>
          <w:rFonts w:asciiTheme="majorHAnsi" w:eastAsia="Times New Roman" w:hAnsiTheme="majorHAnsi" w:cs="Times New Roman"/>
          <w:sz w:val="16"/>
          <w:szCs w:val="16"/>
          <w:lang w:eastAsia="en-GB"/>
        </w:rPr>
        <w:t>1</w:t>
      </w:r>
      <w:r>
        <w:rPr>
          <w:rFonts w:asciiTheme="majorHAnsi" w:eastAsia="Times New Roman" w:hAnsiTheme="majorHAnsi" w:cs="Times New Roman"/>
          <w:sz w:val="16"/>
          <w:szCs w:val="16"/>
          <w:lang w:eastAsia="en-GB"/>
        </w:rPr>
        <w:t xml:space="preserve"> </w:t>
      </w:r>
      <w:r w:rsidR="00BC61E3">
        <w:rPr>
          <w:rFonts w:asciiTheme="majorHAnsi" w:eastAsia="Times New Roman" w:hAnsiTheme="majorHAnsi" w:cs="Times New Roman"/>
          <w:sz w:val="16"/>
          <w:szCs w:val="16"/>
          <w:lang w:eastAsia="en-GB"/>
        </w:rPr>
        <w:t>:</w:t>
      </w:r>
      <w:proofErr w:type="gramEnd"/>
      <w:r w:rsidR="00BC61E3">
        <w:rPr>
          <w:rFonts w:asciiTheme="majorHAnsi" w:eastAsia="Times New Roman" w:hAnsiTheme="majorHAnsi" w:cs="Times New Roman"/>
          <w:sz w:val="16"/>
          <w:szCs w:val="16"/>
          <w:lang w:eastAsia="en-GB"/>
        </w:rPr>
        <w:t xml:space="preserve"> Movement</w:t>
      </w:r>
      <w:r>
        <w:rPr>
          <w:rFonts w:asciiTheme="majorHAnsi" w:eastAsia="Times New Roman" w:hAnsiTheme="majorHAnsi" w:cs="Times New Roman"/>
          <w:sz w:val="16"/>
          <w:szCs w:val="16"/>
          <w:lang w:eastAsia="en-GB"/>
        </w:rPr>
        <w:t xml:space="preserve"> of Sla1-GFP in </w:t>
      </w:r>
      <w:r w:rsidR="00BC61E3">
        <w:rPr>
          <w:rFonts w:asciiTheme="majorHAnsi" w:eastAsia="Times New Roman" w:hAnsiTheme="majorHAnsi" w:cs="Times New Roman"/>
          <w:sz w:val="16"/>
          <w:szCs w:val="16"/>
          <w:lang w:eastAsia="en-GB"/>
        </w:rPr>
        <w:t>WT and rvs167</w:t>
      </w:r>
      <w:r w:rsidR="00AF21C6">
        <w:rPr>
          <w:rFonts w:asciiTheme="majorHAnsi" w:eastAsia="Times New Roman" w:hAnsiTheme="majorHAnsi" w:cs="Times New Roman"/>
          <w:sz w:val="16"/>
          <w:szCs w:val="16"/>
          <w:lang w:eastAsia="en-GB"/>
        </w:rPr>
        <w:t>Δ</w:t>
      </w:r>
      <w:r w:rsidR="00DD78FB">
        <w:rPr>
          <w:rFonts w:asciiTheme="majorHAnsi" w:eastAsia="Times New Roman" w:hAnsiTheme="majorHAnsi" w:cs="Times New Roman"/>
          <w:sz w:val="16"/>
          <w:szCs w:val="16"/>
          <w:lang w:eastAsia="en-GB"/>
        </w:rPr>
        <w:t xml:space="preserve"> </w:t>
      </w:r>
      <w:r w:rsidR="00BC61E3">
        <w:rPr>
          <w:rFonts w:asciiTheme="majorHAnsi" w:eastAsia="Times New Roman" w:hAnsiTheme="majorHAnsi" w:cs="Times New Roman"/>
          <w:sz w:val="16"/>
          <w:szCs w:val="16"/>
          <w:lang w:eastAsia="en-GB"/>
        </w:rPr>
        <w:t>cells, with and without sorbitol treatment. WT Sla1 is aligned so that time=0 (s) corresponds to scission time. The other three centroids are shifted in time so that they begin to move inwards at the same time as WT.</w:t>
      </w:r>
    </w:p>
    <w:p w14:paraId="77AB47A7" w14:textId="77777777" w:rsidR="00E86BD4" w:rsidRDefault="00E86BD4" w:rsidP="00EA2169">
      <w:pPr>
        <w:rPr>
          <w:rFonts w:asciiTheme="majorHAnsi" w:eastAsia="Times New Roman" w:hAnsiTheme="majorHAnsi" w:cs="Times New Roman"/>
          <w:b/>
          <w:sz w:val="28"/>
          <w:szCs w:val="28"/>
          <w:lang w:eastAsia="en-GB"/>
        </w:rPr>
      </w:pPr>
    </w:p>
    <w:p w14:paraId="00E8BC72" w14:textId="77777777" w:rsidR="00E86BD4" w:rsidRDefault="00E86BD4" w:rsidP="00EA2169">
      <w:pPr>
        <w:rPr>
          <w:rFonts w:asciiTheme="majorHAnsi" w:eastAsia="Times New Roman" w:hAnsiTheme="majorHAnsi" w:cs="Times New Roman"/>
          <w:b/>
          <w:sz w:val="28"/>
          <w:szCs w:val="28"/>
          <w:lang w:eastAsia="en-GB"/>
        </w:rPr>
      </w:pPr>
    </w:p>
    <w:p w14:paraId="7B920EBE" w14:textId="77777777" w:rsidR="00E86BD4" w:rsidRDefault="00E86BD4" w:rsidP="00EA2169">
      <w:pPr>
        <w:rPr>
          <w:rFonts w:asciiTheme="majorHAnsi" w:eastAsia="Times New Roman" w:hAnsiTheme="majorHAnsi" w:cs="Times New Roman"/>
          <w:b/>
          <w:sz w:val="28"/>
          <w:szCs w:val="28"/>
          <w:lang w:eastAsia="en-GB"/>
        </w:rPr>
      </w:pPr>
    </w:p>
    <w:p w14:paraId="2D4C8B1B" w14:textId="77777777" w:rsidR="00E86BD4" w:rsidRDefault="00E86BD4" w:rsidP="00EA2169">
      <w:pPr>
        <w:rPr>
          <w:rFonts w:asciiTheme="majorHAnsi" w:eastAsia="Times New Roman" w:hAnsiTheme="majorHAnsi" w:cs="Times New Roman"/>
          <w:b/>
          <w:sz w:val="28"/>
          <w:szCs w:val="28"/>
          <w:lang w:eastAsia="en-GB"/>
        </w:rPr>
      </w:pPr>
    </w:p>
    <w:p w14:paraId="03D73093" w14:textId="77777777" w:rsidR="00C267AE" w:rsidRDefault="00C267AE" w:rsidP="0064469D">
      <w:pPr>
        <w:rPr>
          <w:rFonts w:asciiTheme="majorHAnsi" w:eastAsia="Times New Roman" w:hAnsiTheme="majorHAnsi" w:cs="Times New Roman"/>
          <w:b/>
          <w:sz w:val="28"/>
          <w:szCs w:val="28"/>
          <w:lang w:eastAsia="en-GB"/>
        </w:rPr>
      </w:pPr>
    </w:p>
    <w:p w14:paraId="662008F1" w14:textId="77777777" w:rsidR="00F048DF" w:rsidRDefault="00F048DF">
      <w:pPr>
        <w:rPr>
          <w:rFonts w:asciiTheme="majorHAnsi" w:hAnsiTheme="majorHAnsi"/>
        </w:rPr>
      </w:pPr>
    </w:p>
    <w:p w14:paraId="26E4D59A" w14:textId="77777777" w:rsidR="00A22EAC" w:rsidRDefault="00A22EAC">
      <w:pPr>
        <w:rPr>
          <w:rFonts w:asciiTheme="majorHAnsi" w:hAnsiTheme="majorHAnsi"/>
        </w:rPr>
      </w:pPr>
    </w:p>
    <w:p w14:paraId="33E34904" w14:textId="77777777" w:rsidR="00A22EAC" w:rsidRDefault="00A22EAC">
      <w:pPr>
        <w:rPr>
          <w:rFonts w:asciiTheme="majorHAnsi" w:hAnsiTheme="majorHAnsi"/>
        </w:rPr>
      </w:pPr>
    </w:p>
    <w:p w14:paraId="3174F0A7" w14:textId="77777777" w:rsidR="00A22EAC" w:rsidRDefault="00A22EAC">
      <w:pPr>
        <w:rPr>
          <w:rFonts w:asciiTheme="majorHAnsi" w:hAnsiTheme="majorHAnsi"/>
        </w:rPr>
      </w:pPr>
    </w:p>
    <w:p w14:paraId="6E40F41B" w14:textId="77777777" w:rsidR="00A22EAC" w:rsidRDefault="00A22EAC">
      <w:pPr>
        <w:rPr>
          <w:rFonts w:asciiTheme="majorHAnsi" w:hAnsiTheme="majorHAnsi"/>
        </w:rPr>
      </w:pPr>
    </w:p>
    <w:p w14:paraId="4CE1ADEA" w14:textId="77777777" w:rsidR="00A22EAC" w:rsidRDefault="00A22EAC">
      <w:pPr>
        <w:rPr>
          <w:rFonts w:asciiTheme="majorHAnsi" w:hAnsiTheme="majorHAnsi"/>
        </w:rPr>
      </w:pPr>
    </w:p>
    <w:p w14:paraId="08D9B876" w14:textId="77777777" w:rsidR="00A22EAC" w:rsidRDefault="00A22EAC">
      <w:pPr>
        <w:rPr>
          <w:rFonts w:asciiTheme="majorHAnsi" w:hAnsiTheme="majorHAnsi"/>
        </w:rPr>
      </w:pPr>
    </w:p>
    <w:p w14:paraId="24A342E3" w14:textId="71235542" w:rsidR="00776637" w:rsidRDefault="00776637">
      <w:pPr>
        <w:rPr>
          <w:rFonts w:asciiTheme="majorHAnsi" w:hAnsiTheme="majorHAnsi"/>
        </w:rPr>
      </w:pPr>
    </w:p>
    <w:p w14:paraId="2649BD68" w14:textId="77777777" w:rsidR="00776637" w:rsidRDefault="00776637">
      <w:pPr>
        <w:rPr>
          <w:rFonts w:asciiTheme="majorHAnsi" w:hAnsiTheme="majorHAnsi"/>
        </w:rPr>
      </w:pPr>
    </w:p>
    <w:p w14:paraId="75F4086F" w14:textId="77CA041E" w:rsidR="00776637" w:rsidRDefault="00741F2F" w:rsidP="00AF21C6">
      <w:pPr>
        <w:outlineLvl w:val="0"/>
        <w:rPr>
          <w:rFonts w:asciiTheme="majorHAnsi" w:hAnsiTheme="majorHAnsi"/>
        </w:rPr>
      </w:pPr>
      <w:r>
        <w:rPr>
          <w:rFonts w:asciiTheme="majorHAnsi" w:hAnsiTheme="majorHAnsi"/>
        </w:rPr>
        <w:t>Table.1</w:t>
      </w:r>
    </w:p>
    <w:p w14:paraId="6AA1577A" w14:textId="77777777" w:rsidR="007247AF" w:rsidRDefault="007247AF">
      <w:pPr>
        <w:rPr>
          <w:rFonts w:asciiTheme="majorHAnsi" w:hAnsiTheme="majorHAnsi"/>
        </w:rPr>
      </w:pPr>
    </w:p>
    <w:p w14:paraId="4AA5DD61" w14:textId="3AD604D7" w:rsidR="007247AF" w:rsidRDefault="00531733">
      <w:pPr>
        <w:rPr>
          <w:rFonts w:asciiTheme="majorHAnsi" w:hAnsiTheme="majorHAnsi"/>
        </w:rPr>
      </w:pPr>
      <w:r>
        <w:rPr>
          <w:rFonts w:asciiTheme="majorHAnsi" w:hAnsiTheme="majorHAnsi"/>
          <w:noProof/>
          <w:lang w:eastAsia="en-GB"/>
        </w:rPr>
        <w:drawing>
          <wp:inline distT="0" distB="0" distL="0" distR="0" wp14:anchorId="4431D981" wp14:editId="78539DB4">
            <wp:extent cx="5725160" cy="6308090"/>
            <wp:effectExtent l="0" t="0" r="0" b="0"/>
            <wp:docPr id="17" name="Picture 17" descr="../figures/results_final/table_number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gures/results_final/table_numbers.ai"/>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5160" cy="6308090"/>
                    </a:xfrm>
                    <a:prstGeom prst="rect">
                      <a:avLst/>
                    </a:prstGeom>
                    <a:noFill/>
                    <a:ln>
                      <a:noFill/>
                    </a:ln>
                  </pic:spPr>
                </pic:pic>
              </a:graphicData>
            </a:graphic>
          </wp:inline>
        </w:drawing>
      </w:r>
    </w:p>
    <w:p w14:paraId="582AA7F5" w14:textId="77777777" w:rsidR="007247AF" w:rsidRDefault="007247AF">
      <w:pPr>
        <w:rPr>
          <w:rFonts w:asciiTheme="majorHAnsi" w:hAnsiTheme="majorHAnsi"/>
        </w:rPr>
      </w:pPr>
    </w:p>
    <w:p w14:paraId="777A340C" w14:textId="0818ED4B" w:rsidR="007247AF" w:rsidRDefault="007247AF">
      <w:pPr>
        <w:rPr>
          <w:rFonts w:asciiTheme="majorHAnsi" w:hAnsiTheme="majorHAnsi"/>
        </w:rPr>
      </w:pPr>
    </w:p>
    <w:p w14:paraId="262BAC98" w14:textId="6A8811B8" w:rsidR="007247AF" w:rsidRDefault="00CB2FDA">
      <w:pPr>
        <w:rPr>
          <w:rFonts w:asciiTheme="majorHAnsi" w:hAnsiTheme="majorHAnsi"/>
        </w:rPr>
      </w:pPr>
      <w:r>
        <w:rPr>
          <w:rFonts w:asciiTheme="majorHAnsi" w:hAnsiTheme="majorHAnsi"/>
        </w:rPr>
        <w:t>*Abp1-mCherry values for diploid are from single allele tagged with m-Cherry</w:t>
      </w:r>
    </w:p>
    <w:p w14:paraId="7488FCFC" w14:textId="77777777" w:rsidR="007247AF" w:rsidRDefault="007247AF">
      <w:pPr>
        <w:rPr>
          <w:rFonts w:asciiTheme="majorHAnsi" w:hAnsiTheme="majorHAnsi"/>
        </w:rPr>
      </w:pPr>
    </w:p>
    <w:p w14:paraId="465E5179" w14:textId="77777777" w:rsidR="007247AF" w:rsidRDefault="007247AF">
      <w:pPr>
        <w:rPr>
          <w:rFonts w:asciiTheme="majorHAnsi" w:hAnsiTheme="majorHAnsi"/>
        </w:rPr>
      </w:pPr>
    </w:p>
    <w:p w14:paraId="2B686799" w14:textId="77777777" w:rsidR="007247AF" w:rsidRDefault="007247AF">
      <w:pPr>
        <w:rPr>
          <w:rFonts w:asciiTheme="majorHAnsi" w:hAnsiTheme="majorHAnsi"/>
        </w:rPr>
      </w:pPr>
    </w:p>
    <w:p w14:paraId="5F5B2DD9" w14:textId="77777777" w:rsidR="007247AF" w:rsidRDefault="007247AF">
      <w:pPr>
        <w:rPr>
          <w:rFonts w:asciiTheme="majorHAnsi" w:hAnsiTheme="majorHAnsi"/>
        </w:rPr>
      </w:pPr>
    </w:p>
    <w:p w14:paraId="47FAD2CC" w14:textId="77777777" w:rsidR="007247AF" w:rsidRDefault="007247AF">
      <w:pPr>
        <w:rPr>
          <w:rFonts w:asciiTheme="majorHAnsi" w:hAnsiTheme="majorHAnsi"/>
        </w:rPr>
      </w:pPr>
    </w:p>
    <w:p w14:paraId="2DF4795F" w14:textId="77777777" w:rsidR="00776637" w:rsidRDefault="00776637">
      <w:pPr>
        <w:rPr>
          <w:rFonts w:asciiTheme="majorHAnsi" w:hAnsiTheme="majorHAnsi"/>
        </w:rPr>
      </w:pPr>
    </w:p>
    <w:p w14:paraId="5D50AA49" w14:textId="77777777" w:rsidR="00E16D3C" w:rsidRDefault="00E16D3C">
      <w:pPr>
        <w:rPr>
          <w:rFonts w:asciiTheme="majorHAnsi" w:hAnsiTheme="majorHAnsi"/>
        </w:rPr>
      </w:pPr>
    </w:p>
    <w:p w14:paraId="7AA190B3" w14:textId="77777777" w:rsidR="00E16D3C" w:rsidRDefault="00E16D3C">
      <w:pPr>
        <w:rPr>
          <w:rFonts w:asciiTheme="majorHAnsi" w:hAnsiTheme="majorHAnsi"/>
        </w:rPr>
      </w:pPr>
    </w:p>
    <w:p w14:paraId="6FA8F059" w14:textId="77777777" w:rsidR="004A5212" w:rsidRDefault="004A5212">
      <w:pPr>
        <w:rPr>
          <w:rFonts w:asciiTheme="majorHAnsi" w:hAnsiTheme="majorHAnsi"/>
        </w:rPr>
      </w:pPr>
    </w:p>
    <w:p w14:paraId="3F1967E4" w14:textId="77777777" w:rsidR="004A5212" w:rsidRDefault="004A5212">
      <w:pPr>
        <w:rPr>
          <w:rFonts w:asciiTheme="majorHAnsi" w:hAnsiTheme="majorHAnsi"/>
        </w:rPr>
      </w:pPr>
    </w:p>
    <w:p w14:paraId="4CB35C7C" w14:textId="77777777" w:rsidR="004A5212" w:rsidRDefault="004A5212">
      <w:pPr>
        <w:rPr>
          <w:rFonts w:asciiTheme="majorHAnsi" w:hAnsiTheme="majorHAnsi"/>
        </w:rPr>
      </w:pPr>
    </w:p>
    <w:p w14:paraId="4BA162EB" w14:textId="38673246" w:rsidR="00E16D3C" w:rsidRPr="00A22EAC" w:rsidRDefault="00E16D3C" w:rsidP="00AF21C6">
      <w:pPr>
        <w:outlineLvl w:val="0"/>
        <w:rPr>
          <w:rFonts w:asciiTheme="majorHAnsi" w:hAnsiTheme="majorHAnsi"/>
          <w:b/>
          <w:sz w:val="28"/>
          <w:szCs w:val="28"/>
        </w:rPr>
      </w:pPr>
      <w:r w:rsidRPr="00A22EAC">
        <w:rPr>
          <w:rFonts w:asciiTheme="majorHAnsi" w:hAnsiTheme="majorHAnsi"/>
          <w:b/>
          <w:sz w:val="28"/>
          <w:szCs w:val="28"/>
        </w:rPr>
        <w:t>Appendix/ supplemental</w:t>
      </w:r>
    </w:p>
    <w:p w14:paraId="7EC9B6AD" w14:textId="77777777" w:rsidR="00C3774F" w:rsidRDefault="00C3774F">
      <w:pPr>
        <w:rPr>
          <w:rFonts w:asciiTheme="majorHAnsi" w:hAnsiTheme="majorHAnsi"/>
        </w:rPr>
      </w:pPr>
    </w:p>
    <w:p w14:paraId="390D0780" w14:textId="17EFE5E7" w:rsidR="00C47751" w:rsidRDefault="004A5212" w:rsidP="00AF21C6">
      <w:pPr>
        <w:outlineLvl w:val="0"/>
        <w:rPr>
          <w:rFonts w:asciiTheme="majorHAnsi" w:hAnsiTheme="majorHAnsi"/>
        </w:rPr>
      </w:pPr>
      <w:r>
        <w:rPr>
          <w:rFonts w:asciiTheme="majorHAnsi" w:hAnsiTheme="majorHAnsi"/>
        </w:rPr>
        <w:t xml:space="preserve">1. </w:t>
      </w:r>
      <w:r w:rsidR="00C47751">
        <w:rPr>
          <w:rFonts w:asciiTheme="majorHAnsi" w:hAnsiTheme="majorHAnsi"/>
        </w:rPr>
        <w:t>Retraction rates of Sla1 for different mutants.</w:t>
      </w:r>
    </w:p>
    <w:p w14:paraId="095CB28F" w14:textId="0F428589" w:rsidR="00E16D3C" w:rsidRDefault="00C3774F">
      <w:pPr>
        <w:rPr>
          <w:rFonts w:asciiTheme="majorHAnsi" w:hAnsiTheme="majorHAnsi"/>
        </w:rPr>
      </w:pPr>
      <w:r>
        <w:rPr>
          <w:rFonts w:asciiTheme="majorHAnsi" w:hAnsiTheme="majorHAnsi"/>
          <w:noProof/>
          <w:lang w:eastAsia="en-GB"/>
        </w:rPr>
        <w:drawing>
          <wp:inline distT="0" distB="0" distL="0" distR="0" wp14:anchorId="449C7343" wp14:editId="789A2798">
            <wp:extent cx="4620373" cy="6608749"/>
            <wp:effectExtent l="0" t="0" r="0" b="0"/>
            <wp:docPr id="19" name="Picture 19" descr="../figures/results_final/retraction_rates_a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gures/results_final/retraction_rates_all.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25525" cy="6616118"/>
                    </a:xfrm>
                    <a:prstGeom prst="rect">
                      <a:avLst/>
                    </a:prstGeom>
                    <a:noFill/>
                    <a:ln>
                      <a:noFill/>
                    </a:ln>
                  </pic:spPr>
                </pic:pic>
              </a:graphicData>
            </a:graphic>
          </wp:inline>
        </w:drawing>
      </w:r>
    </w:p>
    <w:p w14:paraId="443ABB9D" w14:textId="77777777" w:rsidR="00E16D3C" w:rsidRDefault="00E16D3C">
      <w:pPr>
        <w:rPr>
          <w:rFonts w:asciiTheme="majorHAnsi" w:hAnsiTheme="majorHAnsi"/>
        </w:rPr>
      </w:pPr>
    </w:p>
    <w:p w14:paraId="1C3C618F" w14:textId="77777777" w:rsidR="00E16D3C" w:rsidRDefault="00E16D3C">
      <w:pPr>
        <w:rPr>
          <w:rFonts w:asciiTheme="majorHAnsi" w:hAnsiTheme="majorHAnsi"/>
        </w:rPr>
      </w:pPr>
    </w:p>
    <w:p w14:paraId="53777786" w14:textId="77777777" w:rsidR="00E16D3C" w:rsidRDefault="00E16D3C">
      <w:pPr>
        <w:rPr>
          <w:rFonts w:asciiTheme="majorHAnsi" w:hAnsiTheme="majorHAnsi"/>
        </w:rPr>
      </w:pPr>
    </w:p>
    <w:p w14:paraId="293141F2" w14:textId="77777777" w:rsidR="00E16D3C" w:rsidRDefault="00E16D3C">
      <w:pPr>
        <w:rPr>
          <w:rFonts w:asciiTheme="majorHAnsi" w:hAnsiTheme="majorHAnsi"/>
        </w:rPr>
      </w:pPr>
    </w:p>
    <w:p w14:paraId="61BBBAD4" w14:textId="77777777" w:rsidR="00E16D3C" w:rsidRDefault="00E16D3C">
      <w:pPr>
        <w:rPr>
          <w:rFonts w:asciiTheme="majorHAnsi" w:hAnsiTheme="majorHAnsi"/>
        </w:rPr>
      </w:pPr>
    </w:p>
    <w:p w14:paraId="07BB69DA" w14:textId="77777777" w:rsidR="00E16D3C" w:rsidRDefault="00E16D3C">
      <w:pPr>
        <w:rPr>
          <w:rFonts w:asciiTheme="majorHAnsi" w:hAnsiTheme="majorHAnsi"/>
        </w:rPr>
      </w:pPr>
    </w:p>
    <w:p w14:paraId="3BD88997" w14:textId="77777777" w:rsidR="00E16D3C" w:rsidRDefault="00E16D3C">
      <w:pPr>
        <w:rPr>
          <w:rFonts w:asciiTheme="majorHAnsi" w:hAnsiTheme="majorHAnsi"/>
        </w:rPr>
      </w:pPr>
    </w:p>
    <w:p w14:paraId="7D2344F0" w14:textId="25891C58" w:rsidR="00E16D3C" w:rsidRDefault="004A5212" w:rsidP="00AF21C6">
      <w:pPr>
        <w:outlineLvl w:val="0"/>
        <w:rPr>
          <w:rFonts w:asciiTheme="majorHAnsi" w:hAnsiTheme="majorHAnsi"/>
        </w:rPr>
      </w:pPr>
      <w:r>
        <w:rPr>
          <w:rFonts w:asciiTheme="majorHAnsi" w:hAnsiTheme="majorHAnsi"/>
        </w:rPr>
        <w:t xml:space="preserve">2. Lifetimes of GFP-tagged endocytic proteins in BAR vs WT cells, measured by TIRF microscopy. </w:t>
      </w:r>
    </w:p>
    <w:p w14:paraId="4D189848" w14:textId="77777777" w:rsidR="00E16D3C" w:rsidRDefault="00E16D3C">
      <w:pPr>
        <w:rPr>
          <w:rFonts w:asciiTheme="majorHAnsi" w:hAnsiTheme="majorHAnsi"/>
        </w:rPr>
      </w:pPr>
    </w:p>
    <w:p w14:paraId="4396EDFA" w14:textId="77777777" w:rsidR="00E16D3C" w:rsidRDefault="00E16D3C">
      <w:pPr>
        <w:rPr>
          <w:rFonts w:asciiTheme="majorHAnsi" w:hAnsiTheme="majorHAnsi"/>
        </w:rPr>
      </w:pPr>
    </w:p>
    <w:p w14:paraId="10347846" w14:textId="77777777" w:rsidR="00E16D3C" w:rsidRDefault="00E16D3C">
      <w:pPr>
        <w:rPr>
          <w:rFonts w:asciiTheme="majorHAnsi" w:hAnsiTheme="majorHAnsi"/>
        </w:rPr>
      </w:pPr>
    </w:p>
    <w:p w14:paraId="47F6D0D9" w14:textId="45CD4A51" w:rsidR="00E16D3C" w:rsidRDefault="004A5212">
      <w:pPr>
        <w:rPr>
          <w:rFonts w:asciiTheme="majorHAnsi" w:hAnsiTheme="majorHAnsi"/>
        </w:rPr>
      </w:pPr>
      <w:r>
        <w:rPr>
          <w:rFonts w:asciiTheme="majorHAnsi" w:hAnsiTheme="majorHAnsi"/>
          <w:noProof/>
          <w:lang w:eastAsia="en-GB"/>
        </w:rPr>
        <w:drawing>
          <wp:inline distT="0" distB="0" distL="0" distR="0" wp14:anchorId="25B9508F" wp14:editId="78613F7B">
            <wp:extent cx="5723255" cy="2667635"/>
            <wp:effectExtent l="0" t="0" r="0" b="0"/>
            <wp:docPr id="20" name="Picture 20" descr="../figures/results_final/delsh3_lifetime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igures/results_final/delsh3_lifetimes.ai"/>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3255" cy="2667635"/>
                    </a:xfrm>
                    <a:prstGeom prst="rect">
                      <a:avLst/>
                    </a:prstGeom>
                    <a:noFill/>
                    <a:ln>
                      <a:noFill/>
                    </a:ln>
                  </pic:spPr>
                </pic:pic>
              </a:graphicData>
            </a:graphic>
          </wp:inline>
        </w:drawing>
      </w:r>
    </w:p>
    <w:p w14:paraId="62B6F03E" w14:textId="77777777" w:rsidR="00E16D3C" w:rsidRDefault="00E16D3C">
      <w:pPr>
        <w:rPr>
          <w:rFonts w:asciiTheme="majorHAnsi" w:hAnsiTheme="majorHAnsi"/>
        </w:rPr>
      </w:pPr>
    </w:p>
    <w:p w14:paraId="1F2B6B71" w14:textId="77777777" w:rsidR="00E16D3C" w:rsidRDefault="00E16D3C">
      <w:pPr>
        <w:rPr>
          <w:rFonts w:asciiTheme="majorHAnsi" w:hAnsiTheme="majorHAnsi"/>
        </w:rPr>
      </w:pPr>
    </w:p>
    <w:p w14:paraId="5FC59D9F" w14:textId="77777777" w:rsidR="00E16D3C" w:rsidRDefault="00E16D3C">
      <w:pPr>
        <w:rPr>
          <w:rFonts w:asciiTheme="majorHAnsi" w:hAnsiTheme="majorHAnsi"/>
        </w:rPr>
      </w:pPr>
    </w:p>
    <w:p w14:paraId="3B3CD938" w14:textId="77777777" w:rsidR="00E16D3C" w:rsidRDefault="00E16D3C">
      <w:pPr>
        <w:rPr>
          <w:rFonts w:asciiTheme="majorHAnsi" w:hAnsiTheme="majorHAnsi"/>
        </w:rPr>
      </w:pPr>
    </w:p>
    <w:p w14:paraId="286607DF" w14:textId="77777777" w:rsidR="00E16D3C" w:rsidRDefault="00E16D3C">
      <w:pPr>
        <w:rPr>
          <w:rFonts w:asciiTheme="majorHAnsi" w:hAnsiTheme="majorHAnsi"/>
        </w:rPr>
      </w:pPr>
    </w:p>
    <w:p w14:paraId="6D48B746" w14:textId="77777777" w:rsidR="00E16D3C" w:rsidRDefault="00E16D3C">
      <w:pPr>
        <w:rPr>
          <w:rFonts w:asciiTheme="majorHAnsi" w:hAnsiTheme="majorHAnsi"/>
        </w:rPr>
      </w:pPr>
    </w:p>
    <w:p w14:paraId="19ABDA4A" w14:textId="77777777" w:rsidR="00E16D3C" w:rsidRDefault="00E16D3C">
      <w:pPr>
        <w:rPr>
          <w:rFonts w:asciiTheme="majorHAnsi" w:hAnsiTheme="majorHAnsi"/>
        </w:rPr>
      </w:pPr>
    </w:p>
    <w:p w14:paraId="2B59F254" w14:textId="77777777" w:rsidR="00BF1483" w:rsidRDefault="00BF1483">
      <w:pPr>
        <w:rPr>
          <w:rFonts w:asciiTheme="majorHAnsi" w:hAnsiTheme="majorHAnsi"/>
        </w:rPr>
      </w:pPr>
    </w:p>
    <w:p w14:paraId="34B24C1F" w14:textId="77777777" w:rsidR="00BF1483" w:rsidRDefault="00BF1483">
      <w:pPr>
        <w:rPr>
          <w:rFonts w:asciiTheme="majorHAnsi" w:hAnsiTheme="majorHAnsi"/>
        </w:rPr>
      </w:pPr>
    </w:p>
    <w:p w14:paraId="371EFF4E" w14:textId="77777777" w:rsidR="00BF1483" w:rsidRDefault="00BF1483">
      <w:pPr>
        <w:rPr>
          <w:rFonts w:asciiTheme="majorHAnsi" w:hAnsiTheme="majorHAnsi"/>
        </w:rPr>
      </w:pPr>
    </w:p>
    <w:p w14:paraId="3B351619" w14:textId="77777777" w:rsidR="00BF1483" w:rsidRDefault="00BF1483">
      <w:pPr>
        <w:rPr>
          <w:rFonts w:asciiTheme="majorHAnsi" w:hAnsiTheme="majorHAnsi"/>
        </w:rPr>
      </w:pPr>
    </w:p>
    <w:p w14:paraId="7E9D90D9" w14:textId="77777777" w:rsidR="00BF1483" w:rsidRDefault="00BF1483">
      <w:pPr>
        <w:rPr>
          <w:rFonts w:asciiTheme="majorHAnsi" w:hAnsiTheme="majorHAnsi"/>
        </w:rPr>
      </w:pPr>
    </w:p>
    <w:p w14:paraId="7DCAD7E1" w14:textId="77777777" w:rsidR="00BF1483" w:rsidRDefault="00BF1483">
      <w:pPr>
        <w:rPr>
          <w:rFonts w:asciiTheme="majorHAnsi" w:hAnsiTheme="majorHAnsi"/>
        </w:rPr>
      </w:pPr>
    </w:p>
    <w:p w14:paraId="69C8C71A" w14:textId="77777777" w:rsidR="00BF1483" w:rsidRDefault="00BF1483">
      <w:pPr>
        <w:rPr>
          <w:rFonts w:asciiTheme="majorHAnsi" w:hAnsiTheme="majorHAnsi"/>
        </w:rPr>
      </w:pPr>
    </w:p>
    <w:p w14:paraId="568B0DBB" w14:textId="77777777" w:rsidR="00BF1483" w:rsidRDefault="00BF1483">
      <w:pPr>
        <w:rPr>
          <w:rFonts w:asciiTheme="majorHAnsi" w:hAnsiTheme="majorHAnsi"/>
        </w:rPr>
      </w:pPr>
    </w:p>
    <w:p w14:paraId="2F9A9E3E" w14:textId="77777777" w:rsidR="00BF1483" w:rsidRDefault="00BF1483">
      <w:pPr>
        <w:rPr>
          <w:rFonts w:asciiTheme="majorHAnsi" w:hAnsiTheme="majorHAnsi"/>
        </w:rPr>
      </w:pPr>
    </w:p>
    <w:p w14:paraId="59B58C29" w14:textId="77777777" w:rsidR="00BF1483" w:rsidRDefault="00BF1483">
      <w:pPr>
        <w:rPr>
          <w:rFonts w:asciiTheme="majorHAnsi" w:hAnsiTheme="majorHAnsi"/>
        </w:rPr>
      </w:pPr>
    </w:p>
    <w:p w14:paraId="24CEE05B" w14:textId="77777777" w:rsidR="00BF1483" w:rsidRDefault="00BF1483">
      <w:pPr>
        <w:rPr>
          <w:rFonts w:asciiTheme="majorHAnsi" w:hAnsiTheme="majorHAnsi"/>
        </w:rPr>
      </w:pPr>
    </w:p>
    <w:p w14:paraId="2F81C645" w14:textId="77777777" w:rsidR="00BF1483" w:rsidRDefault="00BF1483">
      <w:pPr>
        <w:rPr>
          <w:rFonts w:asciiTheme="majorHAnsi" w:hAnsiTheme="majorHAnsi"/>
        </w:rPr>
      </w:pPr>
    </w:p>
    <w:p w14:paraId="20A01C49" w14:textId="77777777" w:rsidR="00BF1483" w:rsidRDefault="00BF1483">
      <w:pPr>
        <w:rPr>
          <w:rFonts w:asciiTheme="majorHAnsi" w:hAnsiTheme="majorHAnsi"/>
        </w:rPr>
      </w:pPr>
    </w:p>
    <w:p w14:paraId="3969E07B" w14:textId="77777777" w:rsidR="00BF1483" w:rsidRDefault="00BF1483">
      <w:pPr>
        <w:rPr>
          <w:rFonts w:asciiTheme="majorHAnsi" w:hAnsiTheme="majorHAnsi"/>
        </w:rPr>
      </w:pPr>
    </w:p>
    <w:p w14:paraId="2386412A" w14:textId="77777777" w:rsidR="00A22EAC" w:rsidRDefault="00A22EAC">
      <w:pPr>
        <w:rPr>
          <w:rFonts w:asciiTheme="majorHAnsi" w:hAnsiTheme="majorHAnsi"/>
        </w:rPr>
      </w:pPr>
    </w:p>
    <w:p w14:paraId="707EA7DF" w14:textId="77777777" w:rsidR="00A22EAC" w:rsidRDefault="00A22EAC">
      <w:pPr>
        <w:rPr>
          <w:rFonts w:asciiTheme="majorHAnsi" w:hAnsiTheme="majorHAnsi"/>
        </w:rPr>
      </w:pPr>
    </w:p>
    <w:p w14:paraId="45FAF805" w14:textId="77777777" w:rsidR="00A22EAC" w:rsidRDefault="00A22EAC">
      <w:pPr>
        <w:rPr>
          <w:rFonts w:asciiTheme="majorHAnsi" w:hAnsiTheme="majorHAnsi"/>
        </w:rPr>
      </w:pPr>
    </w:p>
    <w:p w14:paraId="70E2050C" w14:textId="77777777" w:rsidR="00E16D3C" w:rsidRDefault="00E16D3C">
      <w:pPr>
        <w:rPr>
          <w:rFonts w:asciiTheme="majorHAnsi" w:hAnsiTheme="majorHAnsi"/>
        </w:rPr>
      </w:pPr>
    </w:p>
    <w:p w14:paraId="29E89818" w14:textId="3F9AB0BE" w:rsidR="00E16D3C" w:rsidRPr="00A22EAC" w:rsidRDefault="0005235F" w:rsidP="00AF21C6">
      <w:pPr>
        <w:outlineLvl w:val="0"/>
        <w:rPr>
          <w:rFonts w:asciiTheme="majorHAnsi" w:hAnsiTheme="majorHAnsi"/>
          <w:b/>
          <w:sz w:val="28"/>
          <w:szCs w:val="28"/>
        </w:rPr>
      </w:pPr>
      <w:r w:rsidRPr="00A22EAC">
        <w:rPr>
          <w:rFonts w:asciiTheme="majorHAnsi" w:hAnsiTheme="majorHAnsi"/>
          <w:b/>
          <w:sz w:val="28"/>
          <w:szCs w:val="28"/>
        </w:rPr>
        <w:t>Bibliography:</w:t>
      </w:r>
    </w:p>
    <w:p w14:paraId="16E0EC7C" w14:textId="77777777" w:rsidR="00776637" w:rsidRDefault="00776637">
      <w:pPr>
        <w:rPr>
          <w:rFonts w:asciiTheme="majorHAnsi" w:hAnsiTheme="majorHAnsi"/>
        </w:rPr>
      </w:pPr>
    </w:p>
    <w:p w14:paraId="05C1C7E9" w14:textId="3C49B262" w:rsidR="007E06F1" w:rsidRPr="007E06F1" w:rsidRDefault="00162CF0" w:rsidP="007E06F1">
      <w:pPr>
        <w:widowControl w:val="0"/>
        <w:autoSpaceDE w:val="0"/>
        <w:autoSpaceDN w:val="0"/>
        <w:adjustRightInd w:val="0"/>
        <w:ind w:left="640" w:hanging="640"/>
        <w:rPr>
          <w:rFonts w:ascii="Calibri Light" w:eastAsia="Times New Roman" w:hAnsi="Calibri Light" w:cs="Times New Roman"/>
          <w:noProof/>
        </w:rPr>
      </w:pPr>
      <w:r>
        <w:rPr>
          <w:rFonts w:asciiTheme="majorHAnsi" w:hAnsiTheme="majorHAnsi"/>
        </w:rPr>
        <w:fldChar w:fldCharType="begin" w:fldLock="1"/>
      </w:r>
      <w:r>
        <w:rPr>
          <w:rFonts w:asciiTheme="majorHAnsi" w:hAnsiTheme="majorHAnsi"/>
        </w:rPr>
        <w:instrText xml:space="preserve">ADDIN Mendeley Bibliography CSL_BIBLIOGRAPHY </w:instrText>
      </w:r>
      <w:r>
        <w:rPr>
          <w:rFonts w:asciiTheme="majorHAnsi" w:hAnsiTheme="majorHAnsi"/>
        </w:rPr>
        <w:fldChar w:fldCharType="separate"/>
      </w:r>
      <w:r w:rsidR="007E06F1" w:rsidRPr="007E06F1">
        <w:rPr>
          <w:rFonts w:ascii="Calibri Light" w:eastAsia="Times New Roman" w:hAnsi="Calibri Light" w:cs="Times New Roman"/>
          <w:noProof/>
        </w:rPr>
        <w:t>1.</w:t>
      </w:r>
      <w:r w:rsidR="007E06F1" w:rsidRPr="007E06F1">
        <w:rPr>
          <w:rFonts w:ascii="Calibri Light" w:eastAsia="Times New Roman" w:hAnsi="Calibri Light" w:cs="Times New Roman"/>
          <w:noProof/>
        </w:rPr>
        <w:tab/>
        <w:t xml:space="preserve">Picco, A., Mund, M., Ries, J., Nédélec, F. &amp; Kaksonen, M. Visualizing the functional </w:t>
      </w:r>
      <w:r w:rsidR="007E06F1" w:rsidRPr="007E06F1">
        <w:rPr>
          <w:rFonts w:ascii="Calibri Light" w:eastAsia="Times New Roman" w:hAnsi="Calibri Light" w:cs="Times New Roman"/>
          <w:noProof/>
        </w:rPr>
        <w:lastRenderedPageBreak/>
        <w:t xml:space="preserve">architecture of the endocytic machinery. </w:t>
      </w:r>
      <w:r w:rsidR="007E06F1" w:rsidRPr="007E06F1">
        <w:rPr>
          <w:rFonts w:ascii="Calibri Light" w:eastAsia="Times New Roman" w:hAnsi="Calibri Light" w:cs="Times New Roman"/>
          <w:i/>
          <w:iCs/>
          <w:noProof/>
        </w:rPr>
        <w:t>Elife</w:t>
      </w:r>
      <w:r w:rsidR="007E06F1" w:rsidRPr="007E06F1">
        <w:rPr>
          <w:rFonts w:ascii="Calibri Light" w:eastAsia="Times New Roman" w:hAnsi="Calibri Light" w:cs="Times New Roman"/>
          <w:noProof/>
        </w:rPr>
        <w:t xml:space="preserve"> e04535 (2015). doi:10.7554/eLife.04535</w:t>
      </w:r>
    </w:p>
    <w:p w14:paraId="761EFBD9"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2.</w:t>
      </w:r>
      <w:r w:rsidRPr="007E06F1">
        <w:rPr>
          <w:rFonts w:ascii="Calibri Light" w:eastAsia="Times New Roman" w:hAnsi="Calibri Light" w:cs="Times New Roman"/>
          <w:noProof/>
        </w:rPr>
        <w:tab/>
        <w:t xml:space="preserve">Kaksonen, M., Toret, C. P. &amp; Drubin, D. G. A Modular Design for the Clathrin- and Actin-Mediated Endocytosis Machinery. </w:t>
      </w:r>
      <w:r w:rsidRPr="007E06F1">
        <w:rPr>
          <w:rFonts w:ascii="Calibri Light" w:eastAsia="Times New Roman" w:hAnsi="Calibri Light" w:cs="Times New Roman"/>
          <w:i/>
          <w:iCs/>
          <w:noProof/>
        </w:rPr>
        <w:t>Cell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123,</w:t>
      </w:r>
      <w:r w:rsidRPr="007E06F1">
        <w:rPr>
          <w:rFonts w:ascii="Calibri Light" w:eastAsia="Times New Roman" w:hAnsi="Calibri Light" w:cs="Times New Roman"/>
          <w:noProof/>
        </w:rPr>
        <w:t xml:space="preserve"> 305–320 (2005).</w:t>
      </w:r>
    </w:p>
    <w:p w14:paraId="1DB0BB9B"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3.</w:t>
      </w:r>
      <w:r w:rsidRPr="007E06F1">
        <w:rPr>
          <w:rFonts w:ascii="Calibri Light" w:eastAsia="Times New Roman" w:hAnsi="Calibri Light" w:cs="Times New Roman"/>
          <w:noProof/>
        </w:rPr>
        <w:tab/>
        <w:t xml:space="preserve">Kukulski, W., Schorb, M., Kaksonen, M. &amp; Briggs, J. A. G. Plasma Membrane Reshaping during Endocytosis Is Revealed by Time-Resolved Electron Tomography. </w:t>
      </w:r>
      <w:r w:rsidRPr="007E06F1">
        <w:rPr>
          <w:rFonts w:ascii="Calibri Light" w:eastAsia="Times New Roman" w:hAnsi="Calibri Light" w:cs="Times New Roman"/>
          <w:i/>
          <w:iCs/>
          <w:noProof/>
        </w:rPr>
        <w:t>Cell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150,</w:t>
      </w:r>
      <w:r w:rsidRPr="007E06F1">
        <w:rPr>
          <w:rFonts w:ascii="Calibri Light" w:eastAsia="Times New Roman" w:hAnsi="Calibri Light" w:cs="Times New Roman"/>
          <w:noProof/>
        </w:rPr>
        <w:t xml:space="preserve"> 508–520 (2012).</w:t>
      </w:r>
    </w:p>
    <w:p w14:paraId="2019E1E2"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4.</w:t>
      </w:r>
      <w:r w:rsidRPr="007E06F1">
        <w:rPr>
          <w:rFonts w:ascii="Calibri Light" w:eastAsia="Times New Roman" w:hAnsi="Calibri Light" w:cs="Times New Roman"/>
          <w:noProof/>
        </w:rPr>
        <w:tab/>
        <w:t xml:space="preserve">Stachowiak, J. C., Brodsky, F. M. &amp; Miller, E. A. A cost-benefit analysis of the physical mechanisms of membrane curvature. </w:t>
      </w:r>
      <w:r w:rsidRPr="007E06F1">
        <w:rPr>
          <w:rFonts w:ascii="Calibri Light" w:eastAsia="Times New Roman" w:hAnsi="Calibri Light" w:cs="Times New Roman"/>
          <w:i/>
          <w:iCs/>
          <w:noProof/>
        </w:rPr>
        <w:t>Nat. Cell Biol.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15,</w:t>
      </w:r>
      <w:r w:rsidRPr="007E06F1">
        <w:rPr>
          <w:rFonts w:ascii="Calibri Light" w:eastAsia="Times New Roman" w:hAnsi="Calibri Light" w:cs="Times New Roman"/>
          <w:noProof/>
        </w:rPr>
        <w:t xml:space="preserve"> 1019–1027 (2013).</w:t>
      </w:r>
    </w:p>
    <w:p w14:paraId="1BFB53E6"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5.</w:t>
      </w:r>
      <w:r w:rsidRPr="007E06F1">
        <w:rPr>
          <w:rFonts w:ascii="Calibri Light" w:eastAsia="Times New Roman" w:hAnsi="Calibri Light" w:cs="Times New Roman"/>
          <w:noProof/>
        </w:rPr>
        <w:tab/>
        <w:t xml:space="preserve">Dmitrieff, S. &amp; Nédélec, F. Membrane Mechanics of Endocytosis in Cells with Turgor. </w:t>
      </w:r>
      <w:r w:rsidRPr="007E06F1">
        <w:rPr>
          <w:rFonts w:ascii="Calibri Light" w:eastAsia="Times New Roman" w:hAnsi="Calibri Light" w:cs="Times New Roman"/>
          <w:i/>
          <w:iCs/>
          <w:noProof/>
        </w:rPr>
        <w:t>PLoS Comput Biol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11,</w:t>
      </w:r>
      <w:r w:rsidRPr="007E06F1">
        <w:rPr>
          <w:rFonts w:ascii="Calibri Light" w:eastAsia="Times New Roman" w:hAnsi="Calibri Light" w:cs="Times New Roman"/>
          <w:noProof/>
        </w:rPr>
        <w:t xml:space="preserve"> e1004538 (2015).</w:t>
      </w:r>
    </w:p>
    <w:p w14:paraId="13CE6C42"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6.</w:t>
      </w:r>
      <w:r w:rsidRPr="007E06F1">
        <w:rPr>
          <w:rFonts w:ascii="Calibri Light" w:eastAsia="Times New Roman" w:hAnsi="Calibri Light" w:cs="Times New Roman"/>
          <w:noProof/>
        </w:rPr>
        <w:tab/>
        <w:t xml:space="preserve">Saarikangas, J.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Molecular Mechanisms of Membrane Deformation by I-BAR Domain Proteins. </w:t>
      </w:r>
      <w:r w:rsidRPr="007E06F1">
        <w:rPr>
          <w:rFonts w:ascii="Calibri Light" w:eastAsia="Times New Roman" w:hAnsi="Calibri Light" w:cs="Times New Roman"/>
          <w:i/>
          <w:iCs/>
          <w:noProof/>
        </w:rPr>
        <w:t>Curr. Biol.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19,</w:t>
      </w:r>
      <w:r w:rsidRPr="007E06F1">
        <w:rPr>
          <w:rFonts w:ascii="Calibri Light" w:eastAsia="Times New Roman" w:hAnsi="Calibri Light" w:cs="Times New Roman"/>
          <w:noProof/>
        </w:rPr>
        <w:t xml:space="preserve"> 95–107 (2009).</w:t>
      </w:r>
    </w:p>
    <w:p w14:paraId="711BE150"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7.</w:t>
      </w:r>
      <w:r w:rsidRPr="007E06F1">
        <w:rPr>
          <w:rFonts w:ascii="Calibri Light" w:eastAsia="Times New Roman" w:hAnsi="Calibri Light" w:cs="Times New Roman"/>
          <w:noProof/>
        </w:rPr>
        <w:tab/>
        <w:t xml:space="preserve">Shimada, A.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Curved EFC/F-BAR-domain dimers are joined end to end into a filament for membrane invagination in endocytosis. </w:t>
      </w:r>
      <w:r w:rsidRPr="007E06F1">
        <w:rPr>
          <w:rFonts w:ascii="Calibri Light" w:eastAsia="Times New Roman" w:hAnsi="Calibri Light" w:cs="Times New Roman"/>
          <w:i/>
          <w:iCs/>
          <w:noProof/>
        </w:rPr>
        <w:t>Cell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129,</w:t>
      </w:r>
      <w:r w:rsidRPr="007E06F1">
        <w:rPr>
          <w:rFonts w:ascii="Calibri Light" w:eastAsia="Times New Roman" w:hAnsi="Calibri Light" w:cs="Times New Roman"/>
          <w:noProof/>
        </w:rPr>
        <w:t xml:space="preserve"> 761–772 (2007).</w:t>
      </w:r>
    </w:p>
    <w:p w14:paraId="559FA2E3"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8.</w:t>
      </w:r>
      <w:r w:rsidRPr="007E06F1">
        <w:rPr>
          <w:rFonts w:ascii="Calibri Light" w:eastAsia="Times New Roman" w:hAnsi="Calibri Light" w:cs="Times New Roman"/>
          <w:noProof/>
        </w:rPr>
        <w:tab/>
        <w:t xml:space="preserve">Frost, A.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Structural basis of membrane invagination by F-BAR domains. </w:t>
      </w:r>
      <w:r w:rsidRPr="007E06F1">
        <w:rPr>
          <w:rFonts w:ascii="Calibri Light" w:eastAsia="Times New Roman" w:hAnsi="Calibri Light" w:cs="Times New Roman"/>
          <w:i/>
          <w:iCs/>
          <w:noProof/>
        </w:rPr>
        <w:t>Cell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132,</w:t>
      </w:r>
      <w:r w:rsidRPr="007E06F1">
        <w:rPr>
          <w:rFonts w:ascii="Calibri Light" w:eastAsia="Times New Roman" w:hAnsi="Calibri Light" w:cs="Times New Roman"/>
          <w:noProof/>
        </w:rPr>
        <w:t xml:space="preserve"> 807–817 (2008).</w:t>
      </w:r>
    </w:p>
    <w:p w14:paraId="6838BCCC"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9.</w:t>
      </w:r>
      <w:r w:rsidRPr="007E06F1">
        <w:rPr>
          <w:rFonts w:ascii="Calibri Light" w:eastAsia="Times New Roman" w:hAnsi="Calibri Light" w:cs="Times New Roman"/>
          <w:noProof/>
        </w:rPr>
        <w:tab/>
        <w:t xml:space="preserve">Arkhipov, A., Yin, Y. &amp; Schulten, K. Membrane-Bending Mechanism of Amphiphysin N-BAR Domains. </w:t>
      </w:r>
      <w:r w:rsidRPr="007E06F1">
        <w:rPr>
          <w:rFonts w:ascii="Calibri Light" w:eastAsia="Times New Roman" w:hAnsi="Calibri Light" w:cs="Times New Roman"/>
          <w:i/>
          <w:iCs/>
          <w:noProof/>
        </w:rPr>
        <w:t>Biophys. J.</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97,</w:t>
      </w:r>
      <w:r w:rsidRPr="007E06F1">
        <w:rPr>
          <w:rFonts w:ascii="Calibri Light" w:eastAsia="Times New Roman" w:hAnsi="Calibri Light" w:cs="Times New Roman"/>
          <w:noProof/>
        </w:rPr>
        <w:t xml:space="preserve"> 2727–2735 (2009).</w:t>
      </w:r>
    </w:p>
    <w:p w14:paraId="63AFD23F"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10.</w:t>
      </w:r>
      <w:r w:rsidRPr="007E06F1">
        <w:rPr>
          <w:rFonts w:ascii="Calibri Light" w:eastAsia="Times New Roman" w:hAnsi="Calibri Light" w:cs="Times New Roman"/>
          <w:noProof/>
        </w:rPr>
        <w:tab/>
        <w:t xml:space="preserve">Pykäläinen, A.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Pinkbar is an epithelial-specific BAR domain protein that generates planar membrane structures. </w:t>
      </w:r>
      <w:r w:rsidRPr="007E06F1">
        <w:rPr>
          <w:rFonts w:ascii="Calibri Light" w:eastAsia="Times New Roman" w:hAnsi="Calibri Light" w:cs="Times New Roman"/>
          <w:i/>
          <w:iCs/>
          <w:noProof/>
        </w:rPr>
        <w:t>Nat. Struct. Mol. Biol.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18,</w:t>
      </w:r>
      <w:r w:rsidRPr="007E06F1">
        <w:rPr>
          <w:rFonts w:ascii="Calibri Light" w:eastAsia="Times New Roman" w:hAnsi="Calibri Light" w:cs="Times New Roman"/>
          <w:noProof/>
        </w:rPr>
        <w:t xml:space="preserve"> 902–7 (2011).</w:t>
      </w:r>
    </w:p>
    <w:p w14:paraId="6B21A98E"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11.</w:t>
      </w:r>
      <w:r w:rsidRPr="007E06F1">
        <w:rPr>
          <w:rFonts w:ascii="Calibri Light" w:eastAsia="Times New Roman" w:hAnsi="Calibri Light" w:cs="Times New Roman"/>
          <w:noProof/>
        </w:rPr>
        <w:tab/>
        <w:t xml:space="preserve">Varkey, J.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Membrane curvature induction and tubulation are common features of synucleins and apolipoproteins. </w:t>
      </w:r>
      <w:r w:rsidRPr="007E06F1">
        <w:rPr>
          <w:rFonts w:ascii="Calibri Light" w:eastAsia="Times New Roman" w:hAnsi="Calibri Light" w:cs="Times New Roman"/>
          <w:i/>
          <w:iCs/>
          <w:noProof/>
        </w:rPr>
        <w:t>J. Biol. Chem.</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285,</w:t>
      </w:r>
      <w:r w:rsidRPr="007E06F1">
        <w:rPr>
          <w:rFonts w:ascii="Calibri Light" w:eastAsia="Times New Roman" w:hAnsi="Calibri Light" w:cs="Times New Roman"/>
          <w:noProof/>
        </w:rPr>
        <w:t xml:space="preserve"> 32486–93 (2010).</w:t>
      </w:r>
    </w:p>
    <w:p w14:paraId="0572914B"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12.</w:t>
      </w:r>
      <w:r w:rsidRPr="007E06F1">
        <w:rPr>
          <w:rFonts w:ascii="Calibri Light" w:eastAsia="Times New Roman" w:hAnsi="Calibri Light" w:cs="Times New Roman"/>
          <w:noProof/>
        </w:rPr>
        <w:tab/>
        <w:t xml:space="preserve">Boucrot, E.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Membrane Fission Is Promoted by Insertion of Amphipathic Helices and Is Restricted by Crescent BAR Domains. </w:t>
      </w:r>
      <w:r w:rsidRPr="007E06F1">
        <w:rPr>
          <w:rFonts w:ascii="Calibri Light" w:eastAsia="Times New Roman" w:hAnsi="Calibri Light" w:cs="Times New Roman"/>
          <w:i/>
          <w:iCs/>
          <w:noProof/>
        </w:rPr>
        <w:t>Cell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149,</w:t>
      </w:r>
      <w:r w:rsidRPr="007E06F1">
        <w:rPr>
          <w:rFonts w:ascii="Calibri Light" w:eastAsia="Times New Roman" w:hAnsi="Calibri Light" w:cs="Times New Roman"/>
          <w:noProof/>
        </w:rPr>
        <w:t xml:space="preserve"> 124–136 (2012).</w:t>
      </w:r>
    </w:p>
    <w:p w14:paraId="173CA285"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13.</w:t>
      </w:r>
      <w:r w:rsidRPr="007E06F1">
        <w:rPr>
          <w:rFonts w:ascii="Calibri Light" w:eastAsia="Times New Roman" w:hAnsi="Calibri Light" w:cs="Times New Roman"/>
          <w:noProof/>
        </w:rPr>
        <w:tab/>
        <w:t xml:space="preserve">Jennifer L Gallop, C. C. J. Mechanism of endophilin N-BAR domain-mediated membrane curvature. </w:t>
      </w:r>
      <w:r w:rsidRPr="007E06F1">
        <w:rPr>
          <w:rFonts w:ascii="Calibri Light" w:eastAsia="Times New Roman" w:hAnsi="Calibri Light" w:cs="Times New Roman"/>
          <w:i/>
          <w:iCs/>
          <w:noProof/>
        </w:rPr>
        <w:t>EMBO J.</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25,</w:t>
      </w:r>
      <w:r w:rsidRPr="007E06F1">
        <w:rPr>
          <w:rFonts w:ascii="Calibri Light" w:eastAsia="Times New Roman" w:hAnsi="Calibri Light" w:cs="Times New Roman"/>
          <w:noProof/>
        </w:rPr>
        <w:t xml:space="preserve"> 2898–910 (2006).</w:t>
      </w:r>
    </w:p>
    <w:p w14:paraId="0C338B9B"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14.</w:t>
      </w:r>
      <w:r w:rsidRPr="007E06F1">
        <w:rPr>
          <w:rFonts w:ascii="Calibri Light" w:eastAsia="Times New Roman" w:hAnsi="Calibri Light" w:cs="Times New Roman"/>
          <w:noProof/>
        </w:rPr>
        <w:tab/>
        <w:t xml:space="preserve">Henne, W. M.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FCHo Proteins Are Nucleators of Clathrin-Mediated Endocytosis. </w:t>
      </w:r>
      <w:r w:rsidRPr="007E06F1">
        <w:rPr>
          <w:rFonts w:ascii="Calibri Light" w:eastAsia="Times New Roman" w:hAnsi="Calibri Light" w:cs="Times New Roman"/>
          <w:i/>
          <w:iCs/>
          <w:noProof/>
        </w:rPr>
        <w:t>Science (80-. ).</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328,</w:t>
      </w:r>
      <w:r w:rsidRPr="007E06F1">
        <w:rPr>
          <w:rFonts w:ascii="Calibri Light" w:eastAsia="Times New Roman" w:hAnsi="Calibri Light" w:cs="Times New Roman"/>
          <w:noProof/>
        </w:rPr>
        <w:t xml:space="preserve"> 1281–1284 (2010).</w:t>
      </w:r>
    </w:p>
    <w:p w14:paraId="307F7122"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15.</w:t>
      </w:r>
      <w:r w:rsidRPr="007E06F1">
        <w:rPr>
          <w:rFonts w:ascii="Calibri Light" w:eastAsia="Times New Roman" w:hAnsi="Calibri Light" w:cs="Times New Roman"/>
          <w:noProof/>
        </w:rPr>
        <w:tab/>
        <w:t xml:space="preserve">Taylor, M. J., Perrais, D. &amp; Merrifield, C. J. A high precision survey of the molecular dynamics of mammalian clathrin-mediated endocytosis. </w:t>
      </w:r>
      <w:r w:rsidRPr="007E06F1">
        <w:rPr>
          <w:rFonts w:ascii="Calibri Light" w:eastAsia="Times New Roman" w:hAnsi="Calibri Light" w:cs="Times New Roman"/>
          <w:i/>
          <w:iCs/>
          <w:noProof/>
        </w:rPr>
        <w:t>PLoS Biol.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9,</w:t>
      </w:r>
      <w:r w:rsidRPr="007E06F1">
        <w:rPr>
          <w:rFonts w:ascii="Calibri Light" w:eastAsia="Times New Roman" w:hAnsi="Calibri Light" w:cs="Times New Roman"/>
          <w:noProof/>
        </w:rPr>
        <w:t xml:space="preserve"> e1000604 (2011).</w:t>
      </w:r>
    </w:p>
    <w:p w14:paraId="2423E531"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16.</w:t>
      </w:r>
      <w:r w:rsidRPr="007E06F1">
        <w:rPr>
          <w:rFonts w:ascii="Calibri Light" w:eastAsia="Times New Roman" w:hAnsi="Calibri Light" w:cs="Times New Roman"/>
          <w:noProof/>
        </w:rPr>
        <w:tab/>
        <w:t xml:space="preserve">Skruzny, M.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Molecular basis for coupling the plasma membrane to the actin cytoskeleton during clathrin-mediated endocytosis. </w:t>
      </w:r>
      <w:r w:rsidRPr="007E06F1">
        <w:rPr>
          <w:rFonts w:ascii="Calibri Light" w:eastAsia="Times New Roman" w:hAnsi="Calibri Light" w:cs="Times New Roman"/>
          <w:i/>
          <w:iCs/>
          <w:noProof/>
        </w:rPr>
        <w:t>Proc. Natl. Acad. Sci. U. S. A.</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109,</w:t>
      </w:r>
      <w:r w:rsidRPr="007E06F1">
        <w:rPr>
          <w:rFonts w:ascii="Calibri Light" w:eastAsia="Times New Roman" w:hAnsi="Calibri Light" w:cs="Times New Roman"/>
          <w:noProof/>
        </w:rPr>
        <w:t xml:space="preserve"> E2533-42 (2012).</w:t>
      </w:r>
    </w:p>
    <w:p w14:paraId="101C595A"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17.</w:t>
      </w:r>
      <w:r w:rsidRPr="007E06F1">
        <w:rPr>
          <w:rFonts w:ascii="Calibri Light" w:eastAsia="Times New Roman" w:hAnsi="Calibri Light" w:cs="Times New Roman"/>
          <w:noProof/>
        </w:rPr>
        <w:tab/>
        <w:t xml:space="preserve">Kaksonen, M., Sun, Y. &amp; Drubin, D. G. A pathway for association of receptors, adaptors, and actin during endocytic internalization. </w:t>
      </w:r>
      <w:r w:rsidRPr="007E06F1">
        <w:rPr>
          <w:rFonts w:ascii="Calibri Light" w:eastAsia="Times New Roman" w:hAnsi="Calibri Light" w:cs="Times New Roman"/>
          <w:i/>
          <w:iCs/>
          <w:noProof/>
        </w:rPr>
        <w:t>Cell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115,</w:t>
      </w:r>
      <w:r w:rsidRPr="007E06F1">
        <w:rPr>
          <w:rFonts w:ascii="Calibri Light" w:eastAsia="Times New Roman" w:hAnsi="Calibri Light" w:cs="Times New Roman"/>
          <w:noProof/>
        </w:rPr>
        <w:t xml:space="preserve"> 475–487 (2003).</w:t>
      </w:r>
    </w:p>
    <w:p w14:paraId="2A9C8F4A"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18.</w:t>
      </w:r>
      <w:r w:rsidRPr="007E06F1">
        <w:rPr>
          <w:rFonts w:ascii="Calibri Light" w:eastAsia="Times New Roman" w:hAnsi="Calibri Light" w:cs="Times New Roman"/>
          <w:noProof/>
        </w:rPr>
        <w:tab/>
        <w:t xml:space="preserve">Sivadon, P., Crouzet, M. &amp; Aigle, M. Functional assessment of the yeast Rvs161 and Rvs167 protein domains. </w:t>
      </w:r>
      <w:r w:rsidRPr="007E06F1">
        <w:rPr>
          <w:rFonts w:ascii="Calibri Light" w:eastAsia="Times New Roman" w:hAnsi="Calibri Light" w:cs="Times New Roman"/>
          <w:i/>
          <w:iCs/>
          <w:noProof/>
        </w:rPr>
        <w:t>FEBS Lett.</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417,</w:t>
      </w:r>
      <w:r w:rsidRPr="007E06F1">
        <w:rPr>
          <w:rFonts w:ascii="Calibri Light" w:eastAsia="Times New Roman" w:hAnsi="Calibri Light" w:cs="Times New Roman"/>
          <w:noProof/>
        </w:rPr>
        <w:t xml:space="preserve"> 21–7 (1997).</w:t>
      </w:r>
    </w:p>
    <w:p w14:paraId="5331C932"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19.</w:t>
      </w:r>
      <w:r w:rsidRPr="007E06F1">
        <w:rPr>
          <w:rFonts w:ascii="Calibri Light" w:eastAsia="Times New Roman" w:hAnsi="Calibri Light" w:cs="Times New Roman"/>
          <w:noProof/>
        </w:rPr>
        <w:tab/>
        <w:t xml:space="preserve">Verschueren, E.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Evolution of the SH3 Domain Specificity Landscape in Yeasts. </w:t>
      </w:r>
      <w:r w:rsidRPr="007E06F1">
        <w:rPr>
          <w:rFonts w:ascii="Calibri Light" w:eastAsia="Times New Roman" w:hAnsi="Calibri Light" w:cs="Times New Roman"/>
          <w:i/>
          <w:iCs/>
          <w:noProof/>
        </w:rPr>
        <w:t>PLoS One</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10,</w:t>
      </w:r>
      <w:r w:rsidRPr="007E06F1">
        <w:rPr>
          <w:rFonts w:ascii="Calibri Light" w:eastAsia="Times New Roman" w:hAnsi="Calibri Light" w:cs="Times New Roman"/>
          <w:noProof/>
        </w:rPr>
        <w:t xml:space="preserve"> (2015).</w:t>
      </w:r>
    </w:p>
    <w:p w14:paraId="38006FA9" w14:textId="77777777" w:rsidR="007E06F1" w:rsidRPr="005A5532" w:rsidRDefault="007E06F1" w:rsidP="007E06F1">
      <w:pPr>
        <w:widowControl w:val="0"/>
        <w:autoSpaceDE w:val="0"/>
        <w:autoSpaceDN w:val="0"/>
        <w:adjustRightInd w:val="0"/>
        <w:ind w:left="640" w:hanging="640"/>
        <w:rPr>
          <w:rFonts w:ascii="Calibri Light" w:eastAsia="Times New Roman" w:hAnsi="Calibri Light" w:cs="Times New Roman"/>
          <w:noProof/>
          <w:rPrChange w:id="314" w:author="Microsoft Office User" w:date="2018-08-15T13:26:00Z">
            <w:rPr>
              <w:rFonts w:ascii="Calibri Light" w:eastAsia="Times New Roman" w:hAnsi="Calibri Light" w:cs="Times New Roman"/>
              <w:noProof/>
              <w:lang w:val="fr-CH"/>
            </w:rPr>
          </w:rPrChange>
        </w:rPr>
      </w:pPr>
      <w:r w:rsidRPr="007E06F1">
        <w:rPr>
          <w:rFonts w:ascii="Calibri Light" w:eastAsia="Times New Roman" w:hAnsi="Calibri Light" w:cs="Times New Roman"/>
          <w:noProof/>
        </w:rPr>
        <w:t>20.</w:t>
      </w:r>
      <w:r w:rsidRPr="007E06F1">
        <w:rPr>
          <w:rFonts w:ascii="Calibri Light" w:eastAsia="Times New Roman" w:hAnsi="Calibri Light" w:cs="Times New Roman"/>
          <w:noProof/>
        </w:rPr>
        <w:tab/>
        <w:t xml:space="preserve">Mayer, B. J. SH3 domains: complexity in moderation. </w:t>
      </w:r>
      <w:r w:rsidRPr="005A5532">
        <w:rPr>
          <w:rFonts w:ascii="Calibri Light" w:eastAsia="Times New Roman" w:hAnsi="Calibri Light" w:cs="Times New Roman"/>
          <w:i/>
          <w:iCs/>
          <w:noProof/>
          <w:rPrChange w:id="315" w:author="Microsoft Office User" w:date="2018-08-15T13:26:00Z">
            <w:rPr>
              <w:rFonts w:ascii="Calibri Light" w:eastAsia="Times New Roman" w:hAnsi="Calibri Light" w:cs="Times New Roman"/>
              <w:i/>
              <w:iCs/>
              <w:noProof/>
              <w:lang w:val="fr-CH"/>
            </w:rPr>
          </w:rPrChange>
        </w:rPr>
        <w:t>J. Cell Sci.</w:t>
      </w:r>
      <w:r w:rsidRPr="005A5532">
        <w:rPr>
          <w:rFonts w:ascii="Calibri Light" w:eastAsia="Times New Roman" w:hAnsi="Calibri Light" w:cs="Times New Roman"/>
          <w:noProof/>
          <w:rPrChange w:id="316" w:author="Microsoft Office User" w:date="2018-08-15T13:26:00Z">
            <w:rPr>
              <w:rFonts w:ascii="Calibri Light" w:eastAsia="Times New Roman" w:hAnsi="Calibri Light" w:cs="Times New Roman"/>
              <w:noProof/>
              <w:lang w:val="fr-CH"/>
            </w:rPr>
          </w:rPrChange>
        </w:rPr>
        <w:t xml:space="preserve"> </w:t>
      </w:r>
      <w:r w:rsidRPr="005A5532">
        <w:rPr>
          <w:rFonts w:ascii="Calibri Light" w:eastAsia="Times New Roman" w:hAnsi="Calibri Light" w:cs="Times New Roman"/>
          <w:b/>
          <w:bCs/>
          <w:noProof/>
          <w:rPrChange w:id="317" w:author="Microsoft Office User" w:date="2018-08-15T13:26:00Z">
            <w:rPr>
              <w:rFonts w:ascii="Calibri Light" w:eastAsia="Times New Roman" w:hAnsi="Calibri Light" w:cs="Times New Roman"/>
              <w:b/>
              <w:bCs/>
              <w:noProof/>
              <w:lang w:val="fr-CH"/>
            </w:rPr>
          </w:rPrChange>
        </w:rPr>
        <w:t>114,</w:t>
      </w:r>
      <w:r w:rsidRPr="005A5532">
        <w:rPr>
          <w:rFonts w:ascii="Calibri Light" w:eastAsia="Times New Roman" w:hAnsi="Calibri Light" w:cs="Times New Roman"/>
          <w:noProof/>
          <w:rPrChange w:id="318" w:author="Microsoft Office User" w:date="2018-08-15T13:26:00Z">
            <w:rPr>
              <w:rFonts w:ascii="Calibri Light" w:eastAsia="Times New Roman" w:hAnsi="Calibri Light" w:cs="Times New Roman"/>
              <w:noProof/>
              <w:lang w:val="fr-CH"/>
            </w:rPr>
          </w:rPrChange>
        </w:rPr>
        <w:t xml:space="preserve"> 1253–63 (2001).</w:t>
      </w:r>
    </w:p>
    <w:p w14:paraId="03C880D6"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lang w:val="fr-CH"/>
        </w:rPr>
      </w:pPr>
      <w:r w:rsidRPr="005A5532">
        <w:rPr>
          <w:rFonts w:ascii="Calibri Light" w:eastAsia="Times New Roman" w:hAnsi="Calibri Light" w:cs="Times New Roman"/>
          <w:noProof/>
          <w:rPrChange w:id="319" w:author="Microsoft Office User" w:date="2018-08-15T13:26:00Z">
            <w:rPr>
              <w:rFonts w:ascii="Calibri Light" w:eastAsia="Times New Roman" w:hAnsi="Calibri Light" w:cs="Times New Roman"/>
              <w:noProof/>
              <w:lang w:val="fr-CH"/>
            </w:rPr>
          </w:rPrChange>
        </w:rPr>
        <w:t>21.</w:t>
      </w:r>
      <w:r w:rsidRPr="005A5532">
        <w:rPr>
          <w:rFonts w:ascii="Calibri Light" w:eastAsia="Times New Roman" w:hAnsi="Calibri Light" w:cs="Times New Roman"/>
          <w:noProof/>
          <w:rPrChange w:id="320" w:author="Microsoft Office User" w:date="2018-08-15T13:26:00Z">
            <w:rPr>
              <w:rFonts w:ascii="Calibri Light" w:eastAsia="Times New Roman" w:hAnsi="Calibri Light" w:cs="Times New Roman"/>
              <w:noProof/>
              <w:lang w:val="fr-CH"/>
            </w:rPr>
          </w:rPrChange>
        </w:rPr>
        <w:tab/>
        <w:t xml:space="preserve">Rooij, I. I. S. </w:t>
      </w:r>
      <w:r w:rsidRPr="005A5532">
        <w:rPr>
          <w:rFonts w:ascii="Calibri Light" w:eastAsia="Times New Roman" w:hAnsi="Calibri Light" w:cs="Times New Roman"/>
          <w:i/>
          <w:iCs/>
          <w:noProof/>
          <w:rPrChange w:id="321" w:author="Microsoft Office User" w:date="2018-08-15T13:26:00Z">
            <w:rPr>
              <w:rFonts w:ascii="Calibri Light" w:eastAsia="Times New Roman" w:hAnsi="Calibri Light" w:cs="Times New Roman"/>
              <w:i/>
              <w:iCs/>
              <w:noProof/>
              <w:lang w:val="fr-CH"/>
            </w:rPr>
          </w:rPrChange>
        </w:rPr>
        <w:t>et al.</w:t>
      </w:r>
      <w:r w:rsidRPr="005A5532">
        <w:rPr>
          <w:rFonts w:ascii="Calibri Light" w:eastAsia="Times New Roman" w:hAnsi="Calibri Light" w:cs="Times New Roman"/>
          <w:noProof/>
          <w:rPrChange w:id="322" w:author="Microsoft Office User" w:date="2018-08-15T13:26:00Z">
            <w:rPr>
              <w:rFonts w:ascii="Calibri Light" w:eastAsia="Times New Roman" w:hAnsi="Calibri Light" w:cs="Times New Roman"/>
              <w:noProof/>
              <w:lang w:val="fr-CH"/>
            </w:rPr>
          </w:rPrChange>
        </w:rPr>
        <w:t xml:space="preserve"> </w:t>
      </w:r>
      <w:r w:rsidRPr="007E06F1">
        <w:rPr>
          <w:rFonts w:ascii="Calibri Light" w:eastAsia="Times New Roman" w:hAnsi="Calibri Light" w:cs="Times New Roman"/>
          <w:noProof/>
        </w:rPr>
        <w:t xml:space="preserve">A role for the dynamin-like protein Vps1 during endocytosis in yeast. </w:t>
      </w:r>
      <w:r w:rsidRPr="007E06F1">
        <w:rPr>
          <w:rFonts w:ascii="Calibri Light" w:eastAsia="Times New Roman" w:hAnsi="Calibri Light" w:cs="Times New Roman"/>
          <w:i/>
          <w:iCs/>
          <w:noProof/>
          <w:lang w:val="fr-CH"/>
        </w:rPr>
        <w:t>J. Cell Sci.</w:t>
      </w:r>
      <w:r w:rsidRPr="007E06F1">
        <w:rPr>
          <w:rFonts w:ascii="Calibri Light" w:eastAsia="Times New Roman" w:hAnsi="Calibri Light" w:cs="Times New Roman"/>
          <w:noProof/>
          <w:lang w:val="fr-CH"/>
        </w:rPr>
        <w:t xml:space="preserve"> jcs.070508 (2010). doi:10.1242/jcs.070508</w:t>
      </w:r>
    </w:p>
    <w:p w14:paraId="3E034E6F"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lang w:val="fr-CH"/>
        </w:rPr>
      </w:pPr>
      <w:r w:rsidRPr="007E06F1">
        <w:rPr>
          <w:rFonts w:ascii="Calibri Light" w:eastAsia="Times New Roman" w:hAnsi="Calibri Light" w:cs="Times New Roman"/>
          <w:noProof/>
          <w:lang w:val="fr-CH"/>
        </w:rPr>
        <w:t>22.</w:t>
      </w:r>
      <w:r w:rsidRPr="007E06F1">
        <w:rPr>
          <w:rFonts w:ascii="Calibri Light" w:eastAsia="Times New Roman" w:hAnsi="Calibri Light" w:cs="Times New Roman"/>
          <w:noProof/>
          <w:lang w:val="fr-CH"/>
        </w:rPr>
        <w:tab/>
        <w:t xml:space="preserve">Nannapaneni, S. </w:t>
      </w:r>
      <w:r w:rsidRPr="007E06F1">
        <w:rPr>
          <w:rFonts w:ascii="Calibri Light" w:eastAsia="Times New Roman" w:hAnsi="Calibri Light" w:cs="Times New Roman"/>
          <w:i/>
          <w:iCs/>
          <w:noProof/>
          <w:lang w:val="fr-CH"/>
        </w:rPr>
        <w:t>et al.</w:t>
      </w:r>
      <w:r w:rsidRPr="007E06F1">
        <w:rPr>
          <w:rFonts w:ascii="Calibri Light" w:eastAsia="Times New Roman" w:hAnsi="Calibri Light" w:cs="Times New Roman"/>
          <w:noProof/>
          <w:lang w:val="fr-CH"/>
        </w:rPr>
        <w:t xml:space="preserve"> </w:t>
      </w:r>
      <w:r w:rsidRPr="007E06F1">
        <w:rPr>
          <w:rFonts w:ascii="Calibri Light" w:eastAsia="Times New Roman" w:hAnsi="Calibri Light" w:cs="Times New Roman"/>
          <w:noProof/>
        </w:rPr>
        <w:t xml:space="preserve">The yeast dynamin-like protein Vps1:vps1 mutations perturb the internalization and the motility of endocytic vesicles and endosomes via disorganization of the actin cytoskeleton. </w:t>
      </w:r>
      <w:r w:rsidRPr="007E06F1">
        <w:rPr>
          <w:rFonts w:ascii="Calibri Light" w:eastAsia="Times New Roman" w:hAnsi="Calibri Light" w:cs="Times New Roman"/>
          <w:i/>
          <w:iCs/>
          <w:noProof/>
          <w:lang w:val="fr-CH"/>
        </w:rPr>
        <w:t>Eur. J. Cell Biol.</w:t>
      </w:r>
      <w:r w:rsidRPr="007E06F1">
        <w:rPr>
          <w:rFonts w:ascii="Calibri Light" w:eastAsia="Times New Roman" w:hAnsi="Calibri Light" w:cs="Times New Roman"/>
          <w:noProof/>
          <w:lang w:val="fr-CH"/>
        </w:rPr>
        <w:t xml:space="preserve"> </w:t>
      </w:r>
      <w:r w:rsidRPr="007E06F1">
        <w:rPr>
          <w:rFonts w:ascii="Calibri Light" w:eastAsia="Times New Roman" w:hAnsi="Calibri Light" w:cs="Times New Roman"/>
          <w:b/>
          <w:bCs/>
          <w:noProof/>
          <w:lang w:val="fr-CH"/>
        </w:rPr>
        <w:t>89,</w:t>
      </w:r>
      <w:r w:rsidRPr="007E06F1">
        <w:rPr>
          <w:rFonts w:ascii="Calibri Light" w:eastAsia="Times New Roman" w:hAnsi="Calibri Light" w:cs="Times New Roman"/>
          <w:noProof/>
          <w:lang w:val="fr-CH"/>
        </w:rPr>
        <w:t xml:space="preserve"> 499–508 (2010).</w:t>
      </w:r>
    </w:p>
    <w:p w14:paraId="1FE4D71C"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lang w:val="fr-CH"/>
        </w:rPr>
        <w:t>23.</w:t>
      </w:r>
      <w:r w:rsidRPr="007E06F1">
        <w:rPr>
          <w:rFonts w:ascii="Calibri Light" w:eastAsia="Times New Roman" w:hAnsi="Calibri Light" w:cs="Times New Roman"/>
          <w:noProof/>
          <w:lang w:val="fr-CH"/>
        </w:rPr>
        <w:tab/>
        <w:t xml:space="preserve">Goud Gadila, S. K. </w:t>
      </w:r>
      <w:r w:rsidRPr="007E06F1">
        <w:rPr>
          <w:rFonts w:ascii="Calibri Light" w:eastAsia="Times New Roman" w:hAnsi="Calibri Light" w:cs="Times New Roman"/>
          <w:i/>
          <w:iCs/>
          <w:noProof/>
          <w:lang w:val="fr-CH"/>
        </w:rPr>
        <w:t>et al.</w:t>
      </w:r>
      <w:r w:rsidRPr="007E06F1">
        <w:rPr>
          <w:rFonts w:ascii="Calibri Light" w:eastAsia="Times New Roman" w:hAnsi="Calibri Light" w:cs="Times New Roman"/>
          <w:noProof/>
          <w:lang w:val="fr-CH"/>
        </w:rPr>
        <w:t xml:space="preserve"> </w:t>
      </w:r>
      <w:r w:rsidRPr="007E06F1">
        <w:rPr>
          <w:rFonts w:ascii="Calibri Light" w:eastAsia="Times New Roman" w:hAnsi="Calibri Light" w:cs="Times New Roman"/>
          <w:noProof/>
        </w:rPr>
        <w:t xml:space="preserve">Yeast dynamin Vps1 associates with clathrin to facilitate vesicular trafficking and controls Golgi homeostasis. </w:t>
      </w:r>
      <w:r w:rsidRPr="007E06F1">
        <w:rPr>
          <w:rFonts w:ascii="Calibri Light" w:eastAsia="Times New Roman" w:hAnsi="Calibri Light" w:cs="Times New Roman"/>
          <w:i/>
          <w:iCs/>
          <w:noProof/>
        </w:rPr>
        <w:t>Eur. J. Cell Biol.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96,</w:t>
      </w:r>
      <w:r w:rsidRPr="007E06F1">
        <w:rPr>
          <w:rFonts w:ascii="Calibri Light" w:eastAsia="Times New Roman" w:hAnsi="Calibri Light" w:cs="Times New Roman"/>
          <w:noProof/>
        </w:rPr>
        <w:t xml:space="preserve"> 182–197 (2017).</w:t>
      </w:r>
    </w:p>
    <w:p w14:paraId="291D1E65" w14:textId="77777777" w:rsidR="007E06F1" w:rsidRPr="005A5532" w:rsidRDefault="007E06F1" w:rsidP="007E06F1">
      <w:pPr>
        <w:widowControl w:val="0"/>
        <w:autoSpaceDE w:val="0"/>
        <w:autoSpaceDN w:val="0"/>
        <w:adjustRightInd w:val="0"/>
        <w:ind w:left="640" w:hanging="640"/>
        <w:rPr>
          <w:rFonts w:ascii="Calibri Light" w:eastAsia="Times New Roman" w:hAnsi="Calibri Light" w:cs="Times New Roman"/>
          <w:noProof/>
          <w:lang w:val="fr-CH"/>
          <w:rPrChange w:id="323" w:author="Microsoft Office User" w:date="2018-08-15T13:26:00Z">
            <w:rPr>
              <w:rFonts w:ascii="Calibri Light" w:eastAsia="Times New Roman" w:hAnsi="Calibri Light" w:cs="Times New Roman"/>
              <w:noProof/>
            </w:rPr>
          </w:rPrChange>
        </w:rPr>
      </w:pPr>
      <w:r w:rsidRPr="007E06F1">
        <w:rPr>
          <w:rFonts w:ascii="Calibri Light" w:eastAsia="Times New Roman" w:hAnsi="Calibri Light" w:cs="Times New Roman"/>
          <w:noProof/>
        </w:rPr>
        <w:lastRenderedPageBreak/>
        <w:t>24.</w:t>
      </w:r>
      <w:r w:rsidRPr="007E06F1">
        <w:rPr>
          <w:rFonts w:ascii="Calibri Light" w:eastAsia="Times New Roman" w:hAnsi="Calibri Light" w:cs="Times New Roman"/>
          <w:noProof/>
        </w:rPr>
        <w:tab/>
        <w:t xml:space="preserve">Kishimoto, T.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Determinants of endocytic membrane geometry, stability, and scission. </w:t>
      </w:r>
      <w:r w:rsidRPr="005A5532">
        <w:rPr>
          <w:rFonts w:ascii="Calibri Light" w:eastAsia="Times New Roman" w:hAnsi="Calibri Light" w:cs="Times New Roman"/>
          <w:i/>
          <w:iCs/>
          <w:noProof/>
          <w:lang w:val="fr-CH"/>
          <w:rPrChange w:id="324" w:author="Microsoft Office User" w:date="2018-08-15T13:26:00Z">
            <w:rPr>
              <w:rFonts w:ascii="Calibri Light" w:eastAsia="Times New Roman" w:hAnsi="Calibri Light" w:cs="Times New Roman"/>
              <w:i/>
              <w:iCs/>
              <w:noProof/>
            </w:rPr>
          </w:rPrChange>
        </w:rPr>
        <w:t>Proc. Natl. Acad. Sci.</w:t>
      </w:r>
      <w:r w:rsidRPr="005A5532">
        <w:rPr>
          <w:rFonts w:ascii="Calibri Light" w:eastAsia="Times New Roman" w:hAnsi="Calibri Light" w:cs="Times New Roman"/>
          <w:noProof/>
          <w:lang w:val="fr-CH"/>
          <w:rPrChange w:id="325" w:author="Microsoft Office User" w:date="2018-08-15T13:26:00Z">
            <w:rPr>
              <w:rFonts w:ascii="Calibri Light" w:eastAsia="Times New Roman" w:hAnsi="Calibri Light" w:cs="Times New Roman"/>
              <w:noProof/>
            </w:rPr>
          </w:rPrChange>
        </w:rPr>
        <w:t xml:space="preserve"> </w:t>
      </w:r>
      <w:r w:rsidRPr="005A5532">
        <w:rPr>
          <w:rFonts w:ascii="Calibri Light" w:eastAsia="Times New Roman" w:hAnsi="Calibri Light" w:cs="Times New Roman"/>
          <w:b/>
          <w:bCs/>
          <w:noProof/>
          <w:lang w:val="fr-CH"/>
          <w:rPrChange w:id="326" w:author="Microsoft Office User" w:date="2018-08-15T13:26:00Z">
            <w:rPr>
              <w:rFonts w:ascii="Calibri Light" w:eastAsia="Times New Roman" w:hAnsi="Calibri Light" w:cs="Times New Roman"/>
              <w:b/>
              <w:bCs/>
              <w:noProof/>
            </w:rPr>
          </w:rPrChange>
        </w:rPr>
        <w:t>108,</w:t>
      </w:r>
      <w:r w:rsidRPr="005A5532">
        <w:rPr>
          <w:rFonts w:ascii="Calibri Light" w:eastAsia="Times New Roman" w:hAnsi="Calibri Light" w:cs="Times New Roman"/>
          <w:noProof/>
          <w:lang w:val="fr-CH"/>
          <w:rPrChange w:id="327" w:author="Microsoft Office User" w:date="2018-08-15T13:26:00Z">
            <w:rPr>
              <w:rFonts w:ascii="Calibri Light" w:eastAsia="Times New Roman" w:hAnsi="Calibri Light" w:cs="Times New Roman"/>
              <w:noProof/>
            </w:rPr>
          </w:rPrChange>
        </w:rPr>
        <w:t xml:space="preserve"> E979–E988 (2011).</w:t>
      </w:r>
    </w:p>
    <w:p w14:paraId="5D23DEA2"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5A5532">
        <w:rPr>
          <w:rFonts w:ascii="Calibri Light" w:eastAsia="Times New Roman" w:hAnsi="Calibri Light" w:cs="Times New Roman"/>
          <w:noProof/>
          <w:lang w:val="fr-CH"/>
          <w:rPrChange w:id="328" w:author="Microsoft Office User" w:date="2018-08-15T13:26:00Z">
            <w:rPr>
              <w:rFonts w:ascii="Calibri Light" w:eastAsia="Times New Roman" w:hAnsi="Calibri Light" w:cs="Times New Roman"/>
              <w:noProof/>
            </w:rPr>
          </w:rPrChange>
        </w:rPr>
        <w:t>25.</w:t>
      </w:r>
      <w:r w:rsidRPr="005A5532">
        <w:rPr>
          <w:rFonts w:ascii="Calibri Light" w:eastAsia="Times New Roman" w:hAnsi="Calibri Light" w:cs="Times New Roman"/>
          <w:noProof/>
          <w:lang w:val="fr-CH"/>
          <w:rPrChange w:id="329" w:author="Microsoft Office User" w:date="2018-08-15T13:26:00Z">
            <w:rPr>
              <w:rFonts w:ascii="Calibri Light" w:eastAsia="Times New Roman" w:hAnsi="Calibri Light" w:cs="Times New Roman"/>
              <w:noProof/>
            </w:rPr>
          </w:rPrChange>
        </w:rPr>
        <w:tab/>
        <w:t xml:space="preserve">McPherson, P. S. </w:t>
      </w:r>
      <w:r w:rsidRPr="005A5532">
        <w:rPr>
          <w:rFonts w:ascii="Calibri Light" w:eastAsia="Times New Roman" w:hAnsi="Calibri Light" w:cs="Times New Roman"/>
          <w:i/>
          <w:iCs/>
          <w:noProof/>
          <w:lang w:val="fr-CH"/>
          <w:rPrChange w:id="330" w:author="Microsoft Office User" w:date="2018-08-15T13:26:00Z">
            <w:rPr>
              <w:rFonts w:ascii="Calibri Light" w:eastAsia="Times New Roman" w:hAnsi="Calibri Light" w:cs="Times New Roman"/>
              <w:i/>
              <w:iCs/>
              <w:noProof/>
            </w:rPr>
          </w:rPrChange>
        </w:rPr>
        <w:t>et al.</w:t>
      </w:r>
      <w:r w:rsidRPr="005A5532">
        <w:rPr>
          <w:rFonts w:ascii="Calibri Light" w:eastAsia="Times New Roman" w:hAnsi="Calibri Light" w:cs="Times New Roman"/>
          <w:noProof/>
          <w:lang w:val="fr-CH"/>
          <w:rPrChange w:id="331" w:author="Microsoft Office User" w:date="2018-08-15T13:26:00Z">
            <w:rPr>
              <w:rFonts w:ascii="Calibri Light" w:eastAsia="Times New Roman" w:hAnsi="Calibri Light" w:cs="Times New Roman"/>
              <w:noProof/>
            </w:rPr>
          </w:rPrChange>
        </w:rPr>
        <w:t xml:space="preserve"> </w:t>
      </w:r>
      <w:r w:rsidRPr="007E06F1">
        <w:rPr>
          <w:rFonts w:ascii="Calibri Light" w:eastAsia="Times New Roman" w:hAnsi="Calibri Light" w:cs="Times New Roman"/>
          <w:noProof/>
        </w:rPr>
        <w:t xml:space="preserve">A presynaptic inositol-5-phosphatase. </w:t>
      </w:r>
      <w:r w:rsidRPr="007E06F1">
        <w:rPr>
          <w:rFonts w:ascii="Calibri Light" w:eastAsia="Times New Roman" w:hAnsi="Calibri Light" w:cs="Times New Roman"/>
          <w:i/>
          <w:iCs/>
          <w:noProof/>
        </w:rPr>
        <w:t>Nature</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379,</w:t>
      </w:r>
      <w:r w:rsidRPr="007E06F1">
        <w:rPr>
          <w:rFonts w:ascii="Calibri Light" w:eastAsia="Times New Roman" w:hAnsi="Calibri Light" w:cs="Times New Roman"/>
          <w:noProof/>
        </w:rPr>
        <w:t xml:space="preserve"> 353–357 (1996).</w:t>
      </w:r>
    </w:p>
    <w:p w14:paraId="4420D3CE"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26.</w:t>
      </w:r>
      <w:r w:rsidRPr="007E06F1">
        <w:rPr>
          <w:rFonts w:ascii="Calibri Light" w:eastAsia="Times New Roman" w:hAnsi="Calibri Light" w:cs="Times New Roman"/>
          <w:noProof/>
        </w:rPr>
        <w:tab/>
        <w:t xml:space="preserve">Kearns, B. G.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Essential role for diacylglycerol in protein transport from the yeast Golgi complex. </w:t>
      </w:r>
      <w:r w:rsidRPr="007E06F1">
        <w:rPr>
          <w:rFonts w:ascii="Calibri Light" w:eastAsia="Times New Roman" w:hAnsi="Calibri Light" w:cs="Times New Roman"/>
          <w:i/>
          <w:iCs/>
          <w:noProof/>
        </w:rPr>
        <w:t>Nature</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387,</w:t>
      </w:r>
      <w:r w:rsidRPr="007E06F1">
        <w:rPr>
          <w:rFonts w:ascii="Calibri Light" w:eastAsia="Times New Roman" w:hAnsi="Calibri Light" w:cs="Times New Roman"/>
          <w:noProof/>
        </w:rPr>
        <w:t xml:space="preserve"> 101–105 (1997).</w:t>
      </w:r>
    </w:p>
    <w:p w14:paraId="3A6A4F57"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27.</w:t>
      </w:r>
      <w:r w:rsidRPr="007E06F1">
        <w:rPr>
          <w:rFonts w:ascii="Calibri Light" w:eastAsia="Times New Roman" w:hAnsi="Calibri Light" w:cs="Times New Roman"/>
          <w:noProof/>
        </w:rPr>
        <w:tab/>
        <w:t xml:space="preserve">Srinivasan, S.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Disruption of three phosphatidylinositol-polyphosphate 5-phosphatase genes from Saccharomyces cerevisiae results in pleiotropic abnormalities of vacuole morphology, cell shape, and osmohomeostasis. </w:t>
      </w:r>
      <w:r w:rsidRPr="007E06F1">
        <w:rPr>
          <w:rFonts w:ascii="Calibri Light" w:eastAsia="Times New Roman" w:hAnsi="Calibri Light" w:cs="Times New Roman"/>
          <w:i/>
          <w:iCs/>
          <w:noProof/>
        </w:rPr>
        <w:t>Eur. J. Cell Biol.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74,</w:t>
      </w:r>
      <w:r w:rsidRPr="007E06F1">
        <w:rPr>
          <w:rFonts w:ascii="Calibri Light" w:eastAsia="Times New Roman" w:hAnsi="Calibri Light" w:cs="Times New Roman"/>
          <w:noProof/>
        </w:rPr>
        <w:t xml:space="preserve"> 350–60 (1997).</w:t>
      </w:r>
    </w:p>
    <w:p w14:paraId="1B729DB7"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28.</w:t>
      </w:r>
      <w:r w:rsidRPr="007E06F1">
        <w:rPr>
          <w:rFonts w:ascii="Calibri Light" w:eastAsia="Times New Roman" w:hAnsi="Calibri Light" w:cs="Times New Roman"/>
          <w:noProof/>
        </w:rPr>
        <w:tab/>
        <w:t xml:space="preserve">Singer-Krüger, B., Nemoto, Y., Daniell, L., Ferro-Novick, S. &amp; De Camilli, P. Synaptojanin family members are implicated in endocytic membrane traffic in yeast. </w:t>
      </w:r>
      <w:r w:rsidRPr="007E06F1">
        <w:rPr>
          <w:rFonts w:ascii="Calibri Light" w:eastAsia="Times New Roman" w:hAnsi="Calibri Light" w:cs="Times New Roman"/>
          <w:i/>
          <w:iCs/>
          <w:noProof/>
        </w:rPr>
        <w:t>J. Cell Sci.</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111 ( Pt 2,</w:t>
      </w:r>
      <w:r w:rsidRPr="007E06F1">
        <w:rPr>
          <w:rFonts w:ascii="Calibri Light" w:eastAsia="Times New Roman" w:hAnsi="Calibri Light" w:cs="Times New Roman"/>
          <w:noProof/>
        </w:rPr>
        <w:t xml:space="preserve"> 3347–3356 (1998).</w:t>
      </w:r>
    </w:p>
    <w:p w14:paraId="1719388B"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29.</w:t>
      </w:r>
      <w:r w:rsidRPr="007E06F1">
        <w:rPr>
          <w:rFonts w:ascii="Calibri Light" w:eastAsia="Times New Roman" w:hAnsi="Calibri Light" w:cs="Times New Roman"/>
          <w:noProof/>
        </w:rPr>
        <w:tab/>
        <w:t>Stolz, L. E., Huynh, C. V, Thorner, J. &amp; York, J. D. Identification and Characterization of an Essential Family of Inositol Polyphosphate 5-Phosphatases (INP51, INP52 and INP53 Gene Products) in the Yeast Saccharomyces cerevisiae.</w:t>
      </w:r>
    </w:p>
    <w:p w14:paraId="3D9AF5C7"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30.</w:t>
      </w:r>
      <w:r w:rsidRPr="007E06F1">
        <w:rPr>
          <w:rFonts w:ascii="Calibri Light" w:eastAsia="Times New Roman" w:hAnsi="Calibri Light" w:cs="Times New Roman"/>
          <w:noProof/>
        </w:rPr>
        <w:tab/>
        <w:t xml:space="preserve">Stefan, C. J., Audhya, A. &amp; Emr, S. D. The Yeast Synaptojanin-like Proteins Control the Cellular Distribution of Phosphatidylinositol (4,5)-Bisphosphate. </w:t>
      </w:r>
      <w:r w:rsidRPr="007E06F1">
        <w:rPr>
          <w:rFonts w:ascii="Calibri Light" w:eastAsia="Times New Roman" w:hAnsi="Calibri Light" w:cs="Times New Roman"/>
          <w:i/>
          <w:iCs/>
          <w:noProof/>
        </w:rPr>
        <w:t>Mol. Biol. Cell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13,</w:t>
      </w:r>
      <w:r w:rsidRPr="007E06F1">
        <w:rPr>
          <w:rFonts w:ascii="Calibri Light" w:eastAsia="Times New Roman" w:hAnsi="Calibri Light" w:cs="Times New Roman"/>
          <w:noProof/>
        </w:rPr>
        <w:t xml:space="preserve"> 542–557 (2002).</w:t>
      </w:r>
    </w:p>
    <w:p w14:paraId="7CD39F7E"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31.</w:t>
      </w:r>
      <w:r w:rsidRPr="007E06F1">
        <w:rPr>
          <w:rFonts w:ascii="Calibri Light" w:eastAsia="Times New Roman" w:hAnsi="Calibri Light" w:cs="Times New Roman"/>
          <w:noProof/>
        </w:rPr>
        <w:tab/>
        <w:t xml:space="preserve">Bensen, E. S., Costaguta, G. &amp; Payne, G. S. Synthetic genetic interactions with temperature-sensitive clathrin in Saccharomyces cerevisiae. Roles for synaptojanin-like Inp53p and dynamin-related Vps1p in clathrin-dependent protein sorting at the trans-Golgi network. </w:t>
      </w:r>
      <w:r w:rsidRPr="007E06F1">
        <w:rPr>
          <w:rFonts w:ascii="Calibri Light" w:eastAsia="Times New Roman" w:hAnsi="Calibri Light" w:cs="Times New Roman"/>
          <w:i/>
          <w:iCs/>
          <w:noProof/>
        </w:rPr>
        <w:t>Genetics</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154,</w:t>
      </w:r>
      <w:r w:rsidRPr="007E06F1">
        <w:rPr>
          <w:rFonts w:ascii="Calibri Light" w:eastAsia="Times New Roman" w:hAnsi="Calibri Light" w:cs="Times New Roman"/>
          <w:noProof/>
        </w:rPr>
        <w:t xml:space="preserve"> 83–97 (2000).</w:t>
      </w:r>
    </w:p>
    <w:p w14:paraId="5D9A9A8F"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32.</w:t>
      </w:r>
      <w:r w:rsidRPr="007E06F1">
        <w:rPr>
          <w:rFonts w:ascii="Calibri Light" w:eastAsia="Times New Roman" w:hAnsi="Calibri Light" w:cs="Times New Roman"/>
          <w:noProof/>
        </w:rPr>
        <w:tab/>
        <w:t xml:space="preserve">Sun, Y., Carroll, S., Kaksonen, M., Toshima, J. Y. &amp; Drubin, D. G. PtdIns(4,5)P2 turnover is required for multiple stages during clathrin- and actin-dependent endocytic internalization. </w:t>
      </w:r>
      <w:r w:rsidRPr="007E06F1">
        <w:rPr>
          <w:rFonts w:ascii="Calibri Light" w:eastAsia="Times New Roman" w:hAnsi="Calibri Light" w:cs="Times New Roman"/>
          <w:i/>
          <w:iCs/>
          <w:noProof/>
        </w:rPr>
        <w:t>J. Cell Biol.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177,</w:t>
      </w:r>
      <w:r w:rsidRPr="007E06F1">
        <w:rPr>
          <w:rFonts w:ascii="Calibri Light" w:eastAsia="Times New Roman" w:hAnsi="Calibri Light" w:cs="Times New Roman"/>
          <w:noProof/>
        </w:rPr>
        <w:t xml:space="preserve"> 355–367 (2007).</w:t>
      </w:r>
    </w:p>
    <w:p w14:paraId="0F284E79"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33.</w:t>
      </w:r>
      <w:r w:rsidRPr="007E06F1">
        <w:rPr>
          <w:rFonts w:ascii="Calibri Light" w:eastAsia="Times New Roman" w:hAnsi="Calibri Light" w:cs="Times New Roman"/>
          <w:noProof/>
        </w:rPr>
        <w:tab/>
        <w:t xml:space="preserve">Simunovic, M.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Friction Mediates Scission of Tubular Membranes Scaffolded by BAR Proteins. </w:t>
      </w:r>
      <w:r w:rsidRPr="007E06F1">
        <w:rPr>
          <w:rFonts w:ascii="Calibri Light" w:eastAsia="Times New Roman" w:hAnsi="Calibri Light" w:cs="Times New Roman"/>
          <w:i/>
          <w:iCs/>
          <w:noProof/>
        </w:rPr>
        <w:t>Cell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170,</w:t>
      </w:r>
      <w:r w:rsidRPr="007E06F1">
        <w:rPr>
          <w:rFonts w:ascii="Calibri Light" w:eastAsia="Times New Roman" w:hAnsi="Calibri Light" w:cs="Times New Roman"/>
          <w:noProof/>
        </w:rPr>
        <w:t xml:space="preserve"> 1–13 (2017).</w:t>
      </w:r>
    </w:p>
    <w:p w14:paraId="1857285D"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34.</w:t>
      </w:r>
      <w:r w:rsidRPr="007E06F1">
        <w:rPr>
          <w:rFonts w:ascii="Calibri Light" w:eastAsia="Times New Roman" w:hAnsi="Calibri Light" w:cs="Times New Roman"/>
          <w:noProof/>
        </w:rPr>
        <w:tab/>
        <w:t xml:space="preserve">Huber, F.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PCR Duplication: A One-Step Cloning-Free Method to Generate Duplicated Chromosomal Loci and Interference-Free Expression Reporters in Yeast. </w:t>
      </w:r>
      <w:r w:rsidRPr="007E06F1">
        <w:rPr>
          <w:rFonts w:ascii="Calibri Light" w:eastAsia="Times New Roman" w:hAnsi="Calibri Light" w:cs="Times New Roman"/>
          <w:i/>
          <w:iCs/>
          <w:noProof/>
        </w:rPr>
        <w:t>PLoS One</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9,</w:t>
      </w:r>
      <w:r w:rsidRPr="007E06F1">
        <w:rPr>
          <w:rFonts w:ascii="Calibri Light" w:eastAsia="Times New Roman" w:hAnsi="Calibri Light" w:cs="Times New Roman"/>
          <w:noProof/>
        </w:rPr>
        <w:t xml:space="preserve"> e114590 (2014).</w:t>
      </w:r>
    </w:p>
    <w:p w14:paraId="62B4384C"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35.</w:t>
      </w:r>
      <w:r w:rsidRPr="007E06F1">
        <w:rPr>
          <w:rFonts w:ascii="Calibri Light" w:eastAsia="Times New Roman" w:hAnsi="Calibri Light" w:cs="Times New Roman"/>
          <w:noProof/>
        </w:rPr>
        <w:tab/>
        <w:t xml:space="preserve">Qualmann, B., Koch, D. &amp; Kessels, M. M. Let’s go bananas: revisiting the endocytic BAR code. </w:t>
      </w:r>
      <w:r w:rsidRPr="007E06F1">
        <w:rPr>
          <w:rFonts w:ascii="Calibri Light" w:eastAsia="Times New Roman" w:hAnsi="Calibri Light" w:cs="Times New Roman"/>
          <w:i/>
          <w:iCs/>
          <w:noProof/>
        </w:rPr>
        <w:t>EMBO J.</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30,</w:t>
      </w:r>
      <w:r w:rsidRPr="007E06F1">
        <w:rPr>
          <w:rFonts w:ascii="Calibri Light" w:eastAsia="Times New Roman" w:hAnsi="Calibri Light" w:cs="Times New Roman"/>
          <w:noProof/>
        </w:rPr>
        <w:t xml:space="preserve"> 3501–3515 (2011).</w:t>
      </w:r>
    </w:p>
    <w:p w14:paraId="36E0A483"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F96ED8">
        <w:rPr>
          <w:rFonts w:ascii="Calibri Light" w:eastAsia="Times New Roman" w:hAnsi="Calibri Light" w:cs="Times New Roman"/>
          <w:noProof/>
          <w:lang w:val="fr-CH"/>
          <w:rPrChange w:id="332" w:author="Microsoft Office User" w:date="2018-08-15T13:26:00Z">
            <w:rPr>
              <w:rFonts w:ascii="Calibri Light" w:eastAsia="Times New Roman" w:hAnsi="Calibri Light" w:cs="Times New Roman"/>
              <w:noProof/>
              <w:lang w:val="en-US"/>
            </w:rPr>
          </w:rPrChange>
        </w:rPr>
        <w:t>36.</w:t>
      </w:r>
      <w:r w:rsidRPr="00F96ED8">
        <w:rPr>
          <w:rFonts w:ascii="Calibri Light" w:eastAsia="Times New Roman" w:hAnsi="Calibri Light" w:cs="Times New Roman"/>
          <w:noProof/>
          <w:lang w:val="fr-CH"/>
          <w:rPrChange w:id="333" w:author="Microsoft Office User" w:date="2018-08-15T13:26:00Z">
            <w:rPr>
              <w:rFonts w:ascii="Calibri Light" w:eastAsia="Times New Roman" w:hAnsi="Calibri Light" w:cs="Times New Roman"/>
              <w:noProof/>
              <w:lang w:val="en-US"/>
            </w:rPr>
          </w:rPrChange>
        </w:rPr>
        <w:tab/>
        <w:t xml:space="preserve">Peter, B. J. </w:t>
      </w:r>
      <w:r w:rsidRPr="00F96ED8">
        <w:rPr>
          <w:rFonts w:ascii="Calibri Light" w:eastAsia="Times New Roman" w:hAnsi="Calibri Light" w:cs="Times New Roman"/>
          <w:i/>
          <w:iCs/>
          <w:noProof/>
          <w:lang w:val="fr-CH"/>
          <w:rPrChange w:id="334" w:author="Microsoft Office User" w:date="2018-08-15T13:26:00Z">
            <w:rPr>
              <w:rFonts w:ascii="Calibri Light" w:eastAsia="Times New Roman" w:hAnsi="Calibri Light" w:cs="Times New Roman"/>
              <w:i/>
              <w:iCs/>
              <w:noProof/>
              <w:lang w:val="en-US"/>
            </w:rPr>
          </w:rPrChange>
        </w:rPr>
        <w:t>et al.</w:t>
      </w:r>
      <w:r w:rsidRPr="00F96ED8">
        <w:rPr>
          <w:rFonts w:ascii="Calibri Light" w:eastAsia="Times New Roman" w:hAnsi="Calibri Light" w:cs="Times New Roman"/>
          <w:noProof/>
          <w:lang w:val="fr-CH"/>
          <w:rPrChange w:id="335" w:author="Microsoft Office User" w:date="2018-08-15T13:26:00Z">
            <w:rPr>
              <w:rFonts w:ascii="Calibri Light" w:eastAsia="Times New Roman" w:hAnsi="Calibri Light" w:cs="Times New Roman"/>
              <w:noProof/>
              <w:lang w:val="en-US"/>
            </w:rPr>
          </w:rPrChange>
        </w:rPr>
        <w:t xml:space="preserve"> </w:t>
      </w:r>
      <w:r w:rsidRPr="007E06F1">
        <w:rPr>
          <w:rFonts w:ascii="Calibri Light" w:eastAsia="Times New Roman" w:hAnsi="Calibri Light" w:cs="Times New Roman"/>
          <w:noProof/>
        </w:rPr>
        <w:t xml:space="preserve">BAR Domains as Sensors of Membrane Curvature: The Amphiphysin BAR Structure. </w:t>
      </w:r>
      <w:r w:rsidRPr="007E06F1">
        <w:rPr>
          <w:rFonts w:ascii="Calibri Light" w:eastAsia="Times New Roman" w:hAnsi="Calibri Light" w:cs="Times New Roman"/>
          <w:i/>
          <w:iCs/>
          <w:noProof/>
        </w:rPr>
        <w:t>Science (80-. ).</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303,</w:t>
      </w:r>
      <w:r w:rsidRPr="007E06F1">
        <w:rPr>
          <w:rFonts w:ascii="Calibri Light" w:eastAsia="Times New Roman" w:hAnsi="Calibri Light" w:cs="Times New Roman"/>
          <w:noProof/>
        </w:rPr>
        <w:t xml:space="preserve"> 495–499 (2004).</w:t>
      </w:r>
    </w:p>
    <w:p w14:paraId="6313F474"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37.</w:t>
      </w:r>
      <w:r w:rsidRPr="007E06F1">
        <w:rPr>
          <w:rFonts w:ascii="Calibri Light" w:eastAsia="Times New Roman" w:hAnsi="Calibri Light" w:cs="Times New Roman"/>
          <w:noProof/>
        </w:rPr>
        <w:tab/>
        <w:t xml:space="preserve">Weissenhorn, W. Crystal Structure of the Endophilin-A1 BAR Domain. </w:t>
      </w:r>
      <w:r w:rsidRPr="007E06F1">
        <w:rPr>
          <w:rFonts w:ascii="Calibri Light" w:eastAsia="Times New Roman" w:hAnsi="Calibri Light" w:cs="Times New Roman"/>
          <w:i/>
          <w:iCs/>
          <w:noProof/>
        </w:rPr>
        <w:t>J. Mol. Biol.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351,</w:t>
      </w:r>
      <w:r w:rsidRPr="007E06F1">
        <w:rPr>
          <w:rFonts w:ascii="Calibri Light" w:eastAsia="Times New Roman" w:hAnsi="Calibri Light" w:cs="Times New Roman"/>
          <w:noProof/>
        </w:rPr>
        <w:t xml:space="preserve"> 653–661 (2005).</w:t>
      </w:r>
    </w:p>
    <w:p w14:paraId="0F95EF32"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38.</w:t>
      </w:r>
      <w:r w:rsidRPr="007E06F1">
        <w:rPr>
          <w:rFonts w:ascii="Calibri Light" w:eastAsia="Times New Roman" w:hAnsi="Calibri Light" w:cs="Times New Roman"/>
          <w:noProof/>
        </w:rPr>
        <w:tab/>
        <w:t xml:space="preserve">Mim, C. &amp; Unger, V. M. Membrane curvature and its generation by BAR proteins. </w:t>
      </w:r>
      <w:r w:rsidRPr="007E06F1">
        <w:rPr>
          <w:rFonts w:ascii="Calibri Light" w:eastAsia="Times New Roman" w:hAnsi="Calibri Light" w:cs="Times New Roman"/>
          <w:i/>
          <w:iCs/>
          <w:noProof/>
        </w:rPr>
        <w:t>Trends Biochem. Sci.</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37,</w:t>
      </w:r>
      <w:r w:rsidRPr="007E06F1">
        <w:rPr>
          <w:rFonts w:ascii="Calibri Light" w:eastAsia="Times New Roman" w:hAnsi="Calibri Light" w:cs="Times New Roman"/>
          <w:noProof/>
        </w:rPr>
        <w:t xml:space="preserve"> 526–533 (2012).</w:t>
      </w:r>
    </w:p>
    <w:p w14:paraId="0605F79B"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39.</w:t>
      </w:r>
      <w:r w:rsidRPr="007E06F1">
        <w:rPr>
          <w:rFonts w:ascii="Calibri Light" w:eastAsia="Times New Roman" w:hAnsi="Calibri Light" w:cs="Times New Roman"/>
          <w:noProof/>
        </w:rPr>
        <w:tab/>
        <w:t xml:space="preserve">Takei, K., Slepnev, V. I., Haucke, V. &amp; De Camilli, P. Functional partnership between amphiphysin and dynamin in clathrin-mediated endocytosis. </w:t>
      </w:r>
      <w:r w:rsidRPr="007E06F1">
        <w:rPr>
          <w:rFonts w:ascii="Calibri Light" w:eastAsia="Times New Roman" w:hAnsi="Calibri Light" w:cs="Times New Roman"/>
          <w:i/>
          <w:iCs/>
          <w:noProof/>
        </w:rPr>
        <w:t>Nat. Cell Biol.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w:t>
      </w:r>
      <w:r w:rsidRPr="007E06F1">
        <w:rPr>
          <w:rFonts w:ascii="Calibri Light" w:eastAsia="Times New Roman" w:hAnsi="Calibri Light" w:cs="Times New Roman"/>
          <w:noProof/>
        </w:rPr>
        <w:t xml:space="preserve"> 33–39 (1999).</w:t>
      </w:r>
    </w:p>
    <w:p w14:paraId="2DF8AFC1"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40.</w:t>
      </w:r>
      <w:r w:rsidRPr="007E06F1">
        <w:rPr>
          <w:rFonts w:ascii="Calibri Light" w:eastAsia="Times New Roman" w:hAnsi="Calibri Light" w:cs="Times New Roman"/>
          <w:noProof/>
        </w:rPr>
        <w:tab/>
        <w:t xml:space="preserve">Masuda, M.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Endophilin BAR domain drives membrane curvature by two newly identified structure-based mechanisms. </w:t>
      </w:r>
      <w:r w:rsidRPr="007E06F1">
        <w:rPr>
          <w:rFonts w:ascii="Calibri Light" w:eastAsia="Times New Roman" w:hAnsi="Calibri Light" w:cs="Times New Roman"/>
          <w:i/>
          <w:iCs/>
          <w:noProof/>
        </w:rPr>
        <w:t>EMBO J.</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25,</w:t>
      </w:r>
      <w:r w:rsidRPr="007E06F1">
        <w:rPr>
          <w:rFonts w:ascii="Calibri Light" w:eastAsia="Times New Roman" w:hAnsi="Calibri Light" w:cs="Times New Roman"/>
          <w:noProof/>
        </w:rPr>
        <w:t xml:space="preserve"> 2889–97 (2006).</w:t>
      </w:r>
    </w:p>
    <w:p w14:paraId="387B4CAA" w14:textId="77777777" w:rsidR="007E06F1" w:rsidRPr="007E06F1" w:rsidRDefault="007E06F1" w:rsidP="007E06F1">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41.</w:t>
      </w:r>
      <w:r w:rsidRPr="007E06F1">
        <w:rPr>
          <w:rFonts w:ascii="Calibri Light" w:eastAsia="Times New Roman" w:hAnsi="Calibri Light" w:cs="Times New Roman"/>
          <w:noProof/>
        </w:rPr>
        <w:tab/>
        <w:t xml:space="preserve">Dmitrieff, S.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Membrane Mechanics of Endocytosis in Cells with Turgor. </w:t>
      </w:r>
      <w:r w:rsidRPr="007E06F1">
        <w:rPr>
          <w:rFonts w:ascii="Calibri Light" w:eastAsia="Times New Roman" w:hAnsi="Calibri Light" w:cs="Times New Roman"/>
          <w:i/>
          <w:iCs/>
          <w:noProof/>
        </w:rPr>
        <w:t>PLOS Comput. Biol.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11,</w:t>
      </w:r>
      <w:r w:rsidRPr="007E06F1">
        <w:rPr>
          <w:rFonts w:ascii="Calibri Light" w:eastAsia="Times New Roman" w:hAnsi="Calibri Light" w:cs="Times New Roman"/>
          <w:noProof/>
        </w:rPr>
        <w:t xml:space="preserve"> e1004538 (2015).</w:t>
      </w:r>
    </w:p>
    <w:p w14:paraId="6D38EF85" w14:textId="77777777" w:rsidR="007E06F1" w:rsidRPr="007E06F1" w:rsidRDefault="007E06F1" w:rsidP="007E06F1">
      <w:pPr>
        <w:widowControl w:val="0"/>
        <w:autoSpaceDE w:val="0"/>
        <w:autoSpaceDN w:val="0"/>
        <w:adjustRightInd w:val="0"/>
        <w:ind w:left="640" w:hanging="640"/>
        <w:rPr>
          <w:rFonts w:ascii="Calibri Light" w:hAnsi="Calibri Light"/>
          <w:noProof/>
        </w:rPr>
      </w:pPr>
      <w:r w:rsidRPr="007E06F1">
        <w:rPr>
          <w:rFonts w:ascii="Calibri Light" w:eastAsia="Times New Roman" w:hAnsi="Calibri Light" w:cs="Times New Roman"/>
          <w:noProof/>
        </w:rPr>
        <w:t>42.</w:t>
      </w:r>
      <w:r w:rsidRPr="007E06F1">
        <w:rPr>
          <w:rFonts w:ascii="Calibri Light" w:eastAsia="Times New Roman" w:hAnsi="Calibri Light" w:cs="Times New Roman"/>
          <w:noProof/>
        </w:rPr>
        <w:tab/>
        <w:t xml:space="preserve">Basu, R., Munteanu, E. L. &amp; Chang, F. Role of turgor pressure in endocytosis in fission </w:t>
      </w:r>
      <w:r w:rsidRPr="007E06F1">
        <w:rPr>
          <w:rFonts w:ascii="Calibri Light" w:eastAsia="Times New Roman" w:hAnsi="Calibri Light" w:cs="Times New Roman"/>
          <w:noProof/>
        </w:rPr>
        <w:lastRenderedPageBreak/>
        <w:t xml:space="preserve">yeast. </w:t>
      </w:r>
      <w:r w:rsidRPr="007E06F1">
        <w:rPr>
          <w:rFonts w:ascii="Calibri Light" w:eastAsia="Times New Roman" w:hAnsi="Calibri Light" w:cs="Times New Roman"/>
          <w:i/>
          <w:iCs/>
          <w:noProof/>
        </w:rPr>
        <w:t>Mol. Biol. Cell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25,</w:t>
      </w:r>
      <w:r w:rsidRPr="007E06F1">
        <w:rPr>
          <w:rFonts w:ascii="Calibri Light" w:eastAsia="Times New Roman" w:hAnsi="Calibri Light" w:cs="Times New Roman"/>
          <w:noProof/>
        </w:rPr>
        <w:t xml:space="preserve"> 679–687 (2014).</w:t>
      </w:r>
    </w:p>
    <w:p w14:paraId="41855645" w14:textId="26D8718A" w:rsidR="00162CF0" w:rsidRDefault="00162CF0" w:rsidP="007E06F1">
      <w:pPr>
        <w:widowControl w:val="0"/>
        <w:autoSpaceDE w:val="0"/>
        <w:autoSpaceDN w:val="0"/>
        <w:adjustRightInd w:val="0"/>
        <w:ind w:left="640" w:hanging="640"/>
        <w:rPr>
          <w:rFonts w:asciiTheme="majorHAnsi" w:hAnsiTheme="majorHAnsi"/>
        </w:rPr>
      </w:pPr>
      <w:r>
        <w:rPr>
          <w:rFonts w:asciiTheme="majorHAnsi" w:hAnsiTheme="majorHAnsi"/>
        </w:rPr>
        <w:fldChar w:fldCharType="end"/>
      </w:r>
    </w:p>
    <w:p w14:paraId="07D58082" w14:textId="77777777" w:rsidR="00C74007" w:rsidRDefault="00C74007" w:rsidP="00867DC1">
      <w:pPr>
        <w:widowControl w:val="0"/>
        <w:autoSpaceDE w:val="0"/>
        <w:autoSpaceDN w:val="0"/>
        <w:adjustRightInd w:val="0"/>
        <w:ind w:left="640" w:hanging="640"/>
        <w:rPr>
          <w:rFonts w:asciiTheme="majorHAnsi" w:hAnsiTheme="majorHAnsi"/>
        </w:rPr>
      </w:pPr>
    </w:p>
    <w:p w14:paraId="24AFBB71" w14:textId="77777777" w:rsidR="00C74007" w:rsidRDefault="00C74007" w:rsidP="00867DC1">
      <w:pPr>
        <w:widowControl w:val="0"/>
        <w:autoSpaceDE w:val="0"/>
        <w:autoSpaceDN w:val="0"/>
        <w:adjustRightInd w:val="0"/>
        <w:ind w:left="640" w:hanging="640"/>
        <w:rPr>
          <w:rFonts w:asciiTheme="majorHAnsi" w:hAnsiTheme="majorHAnsi"/>
        </w:rPr>
      </w:pPr>
    </w:p>
    <w:p w14:paraId="04B6AB15" w14:textId="77777777" w:rsidR="00C74007" w:rsidRDefault="00C74007" w:rsidP="00867DC1">
      <w:pPr>
        <w:widowControl w:val="0"/>
        <w:autoSpaceDE w:val="0"/>
        <w:autoSpaceDN w:val="0"/>
        <w:adjustRightInd w:val="0"/>
        <w:ind w:left="640" w:hanging="640"/>
        <w:rPr>
          <w:rFonts w:asciiTheme="majorHAnsi" w:hAnsiTheme="majorHAnsi"/>
        </w:rPr>
      </w:pPr>
    </w:p>
    <w:p w14:paraId="6ECDED9D" w14:textId="77777777" w:rsidR="00C74007" w:rsidRDefault="00C74007" w:rsidP="00867DC1">
      <w:pPr>
        <w:widowControl w:val="0"/>
        <w:autoSpaceDE w:val="0"/>
        <w:autoSpaceDN w:val="0"/>
        <w:adjustRightInd w:val="0"/>
        <w:ind w:left="640" w:hanging="640"/>
        <w:rPr>
          <w:rFonts w:asciiTheme="majorHAnsi" w:hAnsiTheme="majorHAnsi"/>
        </w:rPr>
      </w:pPr>
    </w:p>
    <w:p w14:paraId="6D218795" w14:textId="77777777" w:rsidR="00C74007" w:rsidRDefault="00C74007" w:rsidP="00867DC1">
      <w:pPr>
        <w:widowControl w:val="0"/>
        <w:autoSpaceDE w:val="0"/>
        <w:autoSpaceDN w:val="0"/>
        <w:adjustRightInd w:val="0"/>
        <w:ind w:left="640" w:hanging="640"/>
        <w:rPr>
          <w:rFonts w:asciiTheme="majorHAnsi" w:hAnsiTheme="majorHAnsi"/>
        </w:rPr>
      </w:pPr>
    </w:p>
    <w:p w14:paraId="3A5B6088" w14:textId="77777777" w:rsidR="00C74007" w:rsidRDefault="00C74007" w:rsidP="00867DC1">
      <w:pPr>
        <w:widowControl w:val="0"/>
        <w:autoSpaceDE w:val="0"/>
        <w:autoSpaceDN w:val="0"/>
        <w:adjustRightInd w:val="0"/>
        <w:ind w:left="640" w:hanging="640"/>
        <w:rPr>
          <w:rFonts w:asciiTheme="majorHAnsi" w:hAnsiTheme="majorHAnsi"/>
        </w:rPr>
      </w:pPr>
    </w:p>
    <w:p w14:paraId="5E930F8E" w14:textId="77777777" w:rsidR="00C74007" w:rsidRDefault="00C74007" w:rsidP="00867DC1">
      <w:pPr>
        <w:widowControl w:val="0"/>
        <w:autoSpaceDE w:val="0"/>
        <w:autoSpaceDN w:val="0"/>
        <w:adjustRightInd w:val="0"/>
        <w:ind w:left="640" w:hanging="640"/>
        <w:rPr>
          <w:rFonts w:asciiTheme="majorHAnsi" w:hAnsiTheme="majorHAnsi"/>
        </w:rPr>
      </w:pPr>
    </w:p>
    <w:p w14:paraId="4AC8A5BC" w14:textId="77777777" w:rsidR="00C74007" w:rsidRDefault="00C74007" w:rsidP="00867DC1">
      <w:pPr>
        <w:widowControl w:val="0"/>
        <w:autoSpaceDE w:val="0"/>
        <w:autoSpaceDN w:val="0"/>
        <w:adjustRightInd w:val="0"/>
        <w:ind w:left="640" w:hanging="640"/>
        <w:rPr>
          <w:rFonts w:asciiTheme="majorHAnsi" w:hAnsiTheme="majorHAnsi"/>
        </w:rPr>
      </w:pPr>
    </w:p>
    <w:p w14:paraId="0E8AED66" w14:textId="77777777" w:rsidR="00C74007" w:rsidRDefault="00C74007" w:rsidP="00867DC1">
      <w:pPr>
        <w:widowControl w:val="0"/>
        <w:autoSpaceDE w:val="0"/>
        <w:autoSpaceDN w:val="0"/>
        <w:adjustRightInd w:val="0"/>
        <w:ind w:left="640" w:hanging="640"/>
        <w:rPr>
          <w:rFonts w:asciiTheme="majorHAnsi" w:hAnsiTheme="majorHAnsi"/>
        </w:rPr>
      </w:pPr>
    </w:p>
    <w:p w14:paraId="02C21C34" w14:textId="77777777" w:rsidR="00C74007" w:rsidRDefault="00C74007" w:rsidP="00867DC1">
      <w:pPr>
        <w:widowControl w:val="0"/>
        <w:autoSpaceDE w:val="0"/>
        <w:autoSpaceDN w:val="0"/>
        <w:adjustRightInd w:val="0"/>
        <w:ind w:left="640" w:hanging="640"/>
        <w:rPr>
          <w:rFonts w:asciiTheme="majorHAnsi" w:hAnsiTheme="majorHAnsi"/>
        </w:rPr>
      </w:pPr>
    </w:p>
    <w:p w14:paraId="6BC0A891" w14:textId="77777777" w:rsidR="00C74007" w:rsidRDefault="00C74007" w:rsidP="00867DC1">
      <w:pPr>
        <w:widowControl w:val="0"/>
        <w:autoSpaceDE w:val="0"/>
        <w:autoSpaceDN w:val="0"/>
        <w:adjustRightInd w:val="0"/>
        <w:ind w:left="640" w:hanging="640"/>
        <w:rPr>
          <w:rFonts w:asciiTheme="majorHAnsi" w:hAnsiTheme="majorHAnsi"/>
        </w:rPr>
      </w:pPr>
    </w:p>
    <w:p w14:paraId="590FACED" w14:textId="77777777" w:rsidR="00C74007" w:rsidRDefault="00C74007" w:rsidP="00867DC1">
      <w:pPr>
        <w:widowControl w:val="0"/>
        <w:autoSpaceDE w:val="0"/>
        <w:autoSpaceDN w:val="0"/>
        <w:adjustRightInd w:val="0"/>
        <w:ind w:left="640" w:hanging="640"/>
        <w:rPr>
          <w:rFonts w:asciiTheme="majorHAnsi" w:hAnsiTheme="majorHAnsi"/>
        </w:rPr>
      </w:pPr>
    </w:p>
    <w:p w14:paraId="4969E061" w14:textId="77777777" w:rsidR="00C74007" w:rsidRDefault="00C74007" w:rsidP="00867DC1">
      <w:pPr>
        <w:widowControl w:val="0"/>
        <w:autoSpaceDE w:val="0"/>
        <w:autoSpaceDN w:val="0"/>
        <w:adjustRightInd w:val="0"/>
        <w:ind w:left="640" w:hanging="640"/>
        <w:rPr>
          <w:rFonts w:asciiTheme="majorHAnsi" w:hAnsiTheme="majorHAnsi"/>
        </w:rPr>
      </w:pPr>
    </w:p>
    <w:p w14:paraId="72E4D1FF" w14:textId="1483284A" w:rsidR="00476502" w:rsidRDefault="00476502">
      <w:pPr>
        <w:rPr>
          <w:rFonts w:asciiTheme="majorHAnsi" w:hAnsiTheme="majorHAnsi"/>
        </w:rPr>
      </w:pPr>
    </w:p>
    <w:sectPr w:rsidR="00476502" w:rsidSect="002553C0">
      <w:pgSz w:w="11900" w:h="16840"/>
      <w:pgMar w:top="1440" w:right="1246" w:bottom="1440" w:left="1440" w:header="708" w:footer="708" w:gutter="0"/>
      <w:cols w:space="708"/>
      <w:docGrid w:linePitch="360"/>
      <w:sectPrChange w:id="336" w:author="Microsoft Office User" w:date="2018-08-15T15:31:00Z">
        <w:sectPr w:rsidR="00476502" w:rsidSect="002553C0">
          <w:pgMar w:top="1440" w:right="1440" w:bottom="1440" w:left="1440" w:header="708" w:footer="708" w:gutter="0"/>
        </w:sectPr>
      </w:sectPrChang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arko" w:date="2018-08-13T17:46:00Z" w:initials="MK">
    <w:p w14:paraId="3472FD79" w14:textId="288D867D" w:rsidR="003C792C" w:rsidRDefault="003C792C">
      <w:pPr>
        <w:pStyle w:val="CommentText"/>
      </w:pPr>
      <w:r>
        <w:rPr>
          <w:rStyle w:val="CommentReference"/>
        </w:rPr>
        <w:annotationRef/>
      </w:r>
      <w:r>
        <w:t>Add page numbers</w:t>
      </w:r>
    </w:p>
  </w:comment>
  <w:comment w:id="1" w:author="Marko" w:date="2018-08-13T12:38:00Z" w:initials="MK">
    <w:p w14:paraId="0C9B604D" w14:textId="132579E8" w:rsidR="003C792C" w:rsidRDefault="003C792C">
      <w:pPr>
        <w:pStyle w:val="CommentText"/>
      </w:pPr>
      <w:r>
        <w:rPr>
          <w:rStyle w:val="CommentReference"/>
        </w:rPr>
        <w:annotationRef/>
      </w:r>
      <w:r w:rsidRPr="00912022">
        <w:rPr>
          <w:color w:val="4472C4" w:themeColor="accent1"/>
        </w:rPr>
        <w:t xml:space="preserve">You could start this section with a sentence or two describing the question: what are you interested in? I.e. you are interested in membrane shape changes. </w:t>
      </w:r>
      <w:proofErr w:type="gramStart"/>
      <w:r w:rsidRPr="00912022">
        <w:rPr>
          <w:color w:val="4472C4" w:themeColor="accent1"/>
        </w:rPr>
        <w:t>Therefore</w:t>
      </w:r>
      <w:proofErr w:type="gramEnd"/>
      <w:r w:rsidRPr="00912022">
        <w:rPr>
          <w:color w:val="4472C4" w:themeColor="accent1"/>
        </w:rPr>
        <w:t xml:space="preserve"> you follow the dynamics of Sla1 </w:t>
      </w:r>
      <w:proofErr w:type="spellStart"/>
      <w:r w:rsidRPr="00912022">
        <w:rPr>
          <w:color w:val="4472C4" w:themeColor="accent1"/>
        </w:rPr>
        <w:t>etc</w:t>
      </w:r>
      <w:proofErr w:type="spellEnd"/>
      <w:r w:rsidRPr="00912022">
        <w:rPr>
          <w:color w:val="4472C4" w:themeColor="accent1"/>
        </w:rPr>
        <w:t>…</w:t>
      </w:r>
    </w:p>
  </w:comment>
  <w:comment w:id="4" w:author="Marko" w:date="2018-08-13T12:41:00Z" w:initials="MK">
    <w:p w14:paraId="7C5F0B2E" w14:textId="715FE666" w:rsidR="003C792C" w:rsidRDefault="003C792C">
      <w:pPr>
        <w:pStyle w:val="CommentText"/>
      </w:pPr>
      <w:r>
        <w:rPr>
          <w:rStyle w:val="CommentReference"/>
        </w:rPr>
        <w:annotationRef/>
      </w:r>
      <w:r>
        <w:t>Endocytic what?</w:t>
      </w:r>
    </w:p>
  </w:comment>
  <w:comment w:id="12" w:author="Marko" w:date="2018-08-13T12:45:00Z" w:initials="MK">
    <w:p w14:paraId="70AC78BF" w14:textId="48B1EA07" w:rsidR="003C792C" w:rsidRDefault="003C792C">
      <w:pPr>
        <w:pStyle w:val="CommentText"/>
      </w:pPr>
      <w:r>
        <w:rPr>
          <w:rStyle w:val="CommentReference"/>
        </w:rPr>
        <w:annotationRef/>
      </w:r>
      <w:r>
        <w:t>What would “parallel membrane tubes” be? There is just one tube forming per endocytic event and it is not parallel with any other tube…</w:t>
      </w:r>
    </w:p>
  </w:comment>
  <w:comment w:id="15" w:author="Marko" w:date="2018-08-13T12:49:00Z" w:initials="MK">
    <w:p w14:paraId="027BA053" w14:textId="3D35BB7D" w:rsidR="003C792C" w:rsidRDefault="003C792C">
      <w:pPr>
        <w:pStyle w:val="CommentText"/>
      </w:pPr>
      <w:r>
        <w:rPr>
          <w:rStyle w:val="CommentReference"/>
        </w:rPr>
        <w:annotationRef/>
      </w:r>
      <w:r>
        <w:t>The meaning of the “base of a vesicle” may not be very clear, and I don’t think it is necessary.</w:t>
      </w:r>
    </w:p>
  </w:comment>
  <w:comment w:id="17" w:author="Marko" w:date="2018-08-13T12:53:00Z" w:initials="MK">
    <w:p w14:paraId="29C7EB2E" w14:textId="7A44E34A" w:rsidR="003C792C" w:rsidRDefault="003C792C">
      <w:pPr>
        <w:pStyle w:val="CommentText"/>
      </w:pPr>
      <w:r>
        <w:rPr>
          <w:rStyle w:val="CommentReference"/>
        </w:rPr>
        <w:annotationRef/>
      </w:r>
      <w:r>
        <w:t>Noise in intensity or position? Is this really noise or increased variability in the signal?</w:t>
      </w:r>
    </w:p>
  </w:comment>
  <w:comment w:id="19" w:author="Marko" w:date="2018-08-13T12:56:00Z" w:initials="MK">
    <w:p w14:paraId="514405D1" w14:textId="48634BE0" w:rsidR="003C792C" w:rsidRDefault="003C792C">
      <w:pPr>
        <w:pStyle w:val="CommentText"/>
      </w:pPr>
      <w:r>
        <w:rPr>
          <w:rStyle w:val="CommentReference"/>
        </w:rPr>
        <w:annotationRef/>
      </w:r>
      <w:r>
        <w:t>Is this the citation you mean?</w:t>
      </w:r>
    </w:p>
  </w:comment>
  <w:comment w:id="20" w:author="Marko" w:date="2018-08-13T12:58:00Z" w:initials="MK">
    <w:p w14:paraId="53EBED88" w14:textId="719D2660" w:rsidR="003C792C" w:rsidRDefault="003C792C">
      <w:pPr>
        <w:pStyle w:val="CommentText"/>
      </w:pPr>
      <w:r>
        <w:rPr>
          <w:rStyle w:val="CommentReference"/>
        </w:rPr>
        <w:annotationRef/>
      </w:r>
      <w:r>
        <w:t>Or “acquisition rate”</w:t>
      </w:r>
    </w:p>
  </w:comment>
  <w:comment w:id="21" w:author="Marko" w:date="2018-08-13T12:59:00Z" w:initials="MK">
    <w:p w14:paraId="4D94CB57" w14:textId="4A74C56C" w:rsidR="003C792C" w:rsidRDefault="003C792C">
      <w:pPr>
        <w:pStyle w:val="CommentText"/>
      </w:pPr>
      <w:r>
        <w:rPr>
          <w:rStyle w:val="CommentReference"/>
        </w:rPr>
        <w:annotationRef/>
      </w:r>
      <w:r>
        <w:t>I would write the protein names next to the lines in the two plots, so the reader doesn’t need to match the colours.</w:t>
      </w:r>
    </w:p>
  </w:comment>
  <w:comment w:id="28" w:author="Marko" w:date="2018-08-13T13:03:00Z" w:initials="MK">
    <w:p w14:paraId="067C118D" w14:textId="5BDCF651" w:rsidR="003C792C" w:rsidRPr="004E09E5" w:rsidRDefault="003C792C">
      <w:pPr>
        <w:pStyle w:val="CommentText"/>
        <w:rPr>
          <w:color w:val="4472C4" w:themeColor="accent1"/>
        </w:rPr>
      </w:pPr>
      <w:r>
        <w:rPr>
          <w:rStyle w:val="CommentReference"/>
        </w:rPr>
        <w:annotationRef/>
      </w:r>
      <w:r w:rsidRPr="004E09E5">
        <w:rPr>
          <w:color w:val="4472C4" w:themeColor="accent1"/>
        </w:rPr>
        <w:t xml:space="preserve">You could mention here that the </w:t>
      </w:r>
      <w:proofErr w:type="spellStart"/>
      <w:r w:rsidRPr="004E09E5">
        <w:rPr>
          <w:color w:val="4472C4" w:themeColor="accent1"/>
        </w:rPr>
        <w:t>Rvs</w:t>
      </w:r>
      <w:proofErr w:type="spellEnd"/>
      <w:r w:rsidRPr="004E09E5">
        <w:rPr>
          <w:color w:val="4472C4" w:themeColor="accent1"/>
        </w:rPr>
        <w:t xml:space="preserve"> complex needs both Rvs161 and Rvs167 to function, and therefore your single deletion is OK.</w:t>
      </w:r>
    </w:p>
  </w:comment>
  <w:comment w:id="36" w:author="Marko" w:date="2018-08-13T13:08:00Z" w:initials="MK">
    <w:p w14:paraId="10EF6FEB" w14:textId="7B4253FE" w:rsidR="003C792C" w:rsidRDefault="003C792C">
      <w:pPr>
        <w:pStyle w:val="CommentText"/>
      </w:pPr>
      <w:r>
        <w:rPr>
          <w:rStyle w:val="CommentReference"/>
        </w:rPr>
        <w:annotationRef/>
      </w:r>
      <w:r>
        <w:t>How do you know the scission happens?</w:t>
      </w:r>
    </w:p>
  </w:comment>
  <w:comment w:id="37" w:author="Marko" w:date="2018-08-13T13:09:00Z" w:initials="MK">
    <w:p w14:paraId="6F2F2686" w14:textId="5B1B78E6" w:rsidR="003C792C" w:rsidRDefault="003C792C">
      <w:pPr>
        <w:pStyle w:val="CommentText"/>
      </w:pPr>
      <w:r>
        <w:rPr>
          <w:rStyle w:val="CommentReference"/>
        </w:rPr>
        <w:annotationRef/>
      </w:r>
      <w:r>
        <w:t>The title should not be alone on a page.</w:t>
      </w:r>
    </w:p>
  </w:comment>
  <w:comment w:id="46" w:author="Marko" w:date="2018-08-13T17:44:00Z" w:initials="MK">
    <w:p w14:paraId="27A179DA" w14:textId="4D32E473" w:rsidR="003C792C" w:rsidRDefault="003C792C">
      <w:pPr>
        <w:pStyle w:val="CommentText"/>
      </w:pPr>
      <w:r>
        <w:rPr>
          <w:rStyle w:val="CommentReference"/>
        </w:rPr>
        <w:annotationRef/>
      </w:r>
      <w:r>
        <w:t xml:space="preserve">This sentence was a bit repetitive (tube = membrane curvature). </w:t>
      </w:r>
    </w:p>
  </w:comment>
  <w:comment w:id="48" w:author="Marko" w:date="2018-08-13T19:54:00Z" w:initials="MK">
    <w:p w14:paraId="7D4BC3DD" w14:textId="3AB70793" w:rsidR="003C792C" w:rsidRDefault="003C792C">
      <w:pPr>
        <w:pStyle w:val="CommentText"/>
      </w:pPr>
      <w:r>
        <w:rPr>
          <w:rStyle w:val="CommentReference"/>
        </w:rPr>
        <w:annotationRef/>
      </w:r>
      <w:r>
        <w:t>…without the SH3 domain? Maybe explain the rationale for the experiment a bit better. What are you testing with BAR-GFP?</w:t>
      </w:r>
    </w:p>
  </w:comment>
  <w:comment w:id="51" w:author="Marko" w:date="2018-08-13T19:56:00Z" w:initials="MK">
    <w:p w14:paraId="17C50FAA" w14:textId="7A893825" w:rsidR="003C792C" w:rsidRDefault="003C792C">
      <w:pPr>
        <w:pStyle w:val="CommentText"/>
      </w:pPr>
      <w:r>
        <w:rPr>
          <w:rStyle w:val="CommentReference"/>
        </w:rPr>
        <w:annotationRef/>
      </w:r>
      <w:r>
        <w:t>Use italics for gene names!</w:t>
      </w:r>
    </w:p>
  </w:comment>
  <w:comment w:id="71" w:author="Marko" w:date="2018-08-13T20:01:00Z" w:initials="MK">
    <w:p w14:paraId="30AA7408" w14:textId="16FB8E67" w:rsidR="003C792C" w:rsidRDefault="003C792C">
      <w:pPr>
        <w:pStyle w:val="CommentText"/>
      </w:pPr>
      <w:r>
        <w:rPr>
          <w:rStyle w:val="CommentReference"/>
        </w:rPr>
        <w:annotationRef/>
      </w:r>
      <w:r>
        <w:t xml:space="preserve">Conclude also something about the SH3 domain. Why is the full length </w:t>
      </w:r>
      <w:proofErr w:type="spellStart"/>
      <w:r>
        <w:t>Rvs</w:t>
      </w:r>
      <w:proofErr w:type="spellEnd"/>
      <w:r>
        <w:t xml:space="preserve"> still localizing without curvature?</w:t>
      </w:r>
    </w:p>
  </w:comment>
  <w:comment w:id="70" w:author="Marko" w:date="2018-08-13T20:00:00Z" w:initials="MK">
    <w:p w14:paraId="19C7B329" w14:textId="41078865" w:rsidR="003C792C" w:rsidRDefault="003C792C">
      <w:pPr>
        <w:pStyle w:val="CommentText"/>
      </w:pPr>
      <w:r>
        <w:rPr>
          <w:rStyle w:val="CommentReference"/>
        </w:rPr>
        <w:annotationRef/>
      </w:r>
      <w:r>
        <w:t xml:space="preserve">Why is this sentence separate? How does it link with the </w:t>
      </w:r>
      <w:proofErr w:type="spellStart"/>
      <w:r>
        <w:t>preseding</w:t>
      </w:r>
      <w:proofErr w:type="spellEnd"/>
      <w:r>
        <w:t xml:space="preserve"> text? In the previous </w:t>
      </w:r>
      <w:proofErr w:type="gramStart"/>
      <w:r>
        <w:t>sentence</w:t>
      </w:r>
      <w:proofErr w:type="gramEnd"/>
      <w:r>
        <w:t xml:space="preserve"> you said that BAR-GFP can assemble at the plasma membrane. Then you write that it typically is not recruited to the plasma membrane…</w:t>
      </w:r>
    </w:p>
  </w:comment>
  <w:comment w:id="72" w:author="Marko" w:date="2018-08-13T20:04:00Z" w:initials="MK">
    <w:p w14:paraId="58578CD8" w14:textId="32F3BCE5" w:rsidR="003C792C" w:rsidRDefault="003C792C">
      <w:pPr>
        <w:pStyle w:val="CommentText"/>
      </w:pPr>
      <w:r>
        <w:rPr>
          <w:rStyle w:val="CommentReference"/>
        </w:rPr>
        <w:annotationRef/>
      </w:r>
      <w:bookmarkStart w:id="73" w:name="_GoBack"/>
      <w:r w:rsidRPr="008D471B">
        <w:rPr>
          <w:color w:val="FF0000"/>
        </w:rPr>
        <w:t>The proteins are not labelled in Fig2.2 B, E &amp; H. Maybe add a legend with “actin”, “coat” and “</w:t>
      </w:r>
      <w:proofErr w:type="spellStart"/>
      <w:r w:rsidRPr="008D471B">
        <w:rPr>
          <w:color w:val="FF0000"/>
        </w:rPr>
        <w:t>Rvs</w:t>
      </w:r>
      <w:proofErr w:type="spellEnd"/>
      <w:r w:rsidRPr="008D471B">
        <w:rPr>
          <w:color w:val="FF0000"/>
        </w:rPr>
        <w:t>” in 2.2B</w:t>
      </w:r>
      <w:bookmarkEnd w:id="73"/>
    </w:p>
  </w:comment>
  <w:comment w:id="78" w:author="Marko" w:date="2018-08-13T20:07:00Z" w:initials="MK">
    <w:p w14:paraId="79C84DE7" w14:textId="28BA6B47" w:rsidR="003C792C" w:rsidRDefault="003C792C">
      <w:pPr>
        <w:pStyle w:val="CommentText"/>
      </w:pPr>
      <w:r>
        <w:rPr>
          <w:rStyle w:val="CommentReference"/>
        </w:rPr>
        <w:annotationRef/>
      </w:r>
      <w:r>
        <w:t>Interactions with SH3 domains in general or just with the Rvs167 SH3 domain?</w:t>
      </w:r>
    </w:p>
  </w:comment>
  <w:comment w:id="82" w:author="Marko" w:date="2018-08-13T20:11:00Z" w:initials="MK">
    <w:p w14:paraId="060AFF9A" w14:textId="3BB4CBE6" w:rsidR="003C792C" w:rsidRDefault="003C792C">
      <w:pPr>
        <w:pStyle w:val="CommentText"/>
      </w:pPr>
      <w:r>
        <w:rPr>
          <w:rStyle w:val="CommentReference"/>
        </w:rPr>
        <w:annotationRef/>
      </w:r>
      <w:r>
        <w:t xml:space="preserve">You cannot definitively conclude that there is no BAR-membrane interaction, just that BAR-membrane interaction is not enough for localization… </w:t>
      </w:r>
    </w:p>
  </w:comment>
  <w:comment w:id="83" w:author="Marko" w:date="2018-08-13T20:13:00Z" w:initials="MK">
    <w:p w14:paraId="6173A0F6" w14:textId="269B78C3" w:rsidR="003C792C" w:rsidRDefault="003C792C">
      <w:pPr>
        <w:pStyle w:val="CommentText"/>
      </w:pPr>
      <w:r>
        <w:rPr>
          <w:rStyle w:val="CommentReference"/>
        </w:rPr>
        <w:annotationRef/>
      </w:r>
      <w:r>
        <w:t>Of WT cells?</w:t>
      </w:r>
    </w:p>
  </w:comment>
  <w:comment w:id="85" w:author="Marko" w:date="2018-08-13T20:13:00Z" w:initials="MK">
    <w:p w14:paraId="0EE36063" w14:textId="718AE76D" w:rsidR="003C792C" w:rsidRDefault="003C792C">
      <w:pPr>
        <w:pStyle w:val="CommentText"/>
      </w:pPr>
      <w:r>
        <w:rPr>
          <w:rStyle w:val="CommentReference"/>
        </w:rPr>
        <w:annotationRef/>
      </w:r>
      <w:r>
        <w:t xml:space="preserve">Recruitment of </w:t>
      </w:r>
      <w:proofErr w:type="spellStart"/>
      <w:r>
        <w:t>Rvs</w:t>
      </w:r>
      <w:proofErr w:type="spellEnd"/>
      <w:r>
        <w:t xml:space="preserve"> … dynamics?</w:t>
      </w:r>
    </w:p>
  </w:comment>
  <w:comment w:id="91" w:author="Microsoft Office User" w:date="2018-08-13T22:13:00Z" w:initials="Office">
    <w:p w14:paraId="2FBB8622" w14:textId="73D6C36C" w:rsidR="003C792C" w:rsidRDefault="003C792C">
      <w:pPr>
        <w:pStyle w:val="CommentText"/>
      </w:pPr>
      <w:r>
        <w:rPr>
          <w:rStyle w:val="CommentReference"/>
        </w:rPr>
        <w:annotationRef/>
      </w:r>
      <w:r w:rsidRPr="005A5532">
        <w:rPr>
          <w:color w:val="4472C4" w:themeColor="accent1"/>
        </w:rPr>
        <w:t>You could make a brief here conclusion from the cytoplasmic concentrations being similar.</w:t>
      </w:r>
    </w:p>
  </w:comment>
  <w:comment w:id="92" w:author="Microsoft Office User" w:date="2018-08-13T22:17:00Z" w:initials="Office">
    <w:p w14:paraId="05103934" w14:textId="532780C7" w:rsidR="003C792C" w:rsidRDefault="003C792C">
      <w:pPr>
        <w:pStyle w:val="CommentText"/>
      </w:pPr>
      <w:r>
        <w:rPr>
          <w:rStyle w:val="CommentReference"/>
        </w:rPr>
        <w:annotationRef/>
      </w:r>
      <w:r w:rsidRPr="005A5532">
        <w:rPr>
          <w:rStyle w:val="CommentReference"/>
          <w:color w:val="4472C4" w:themeColor="accent1"/>
        </w:rPr>
        <w:t xml:space="preserve">Write a sentence after these finding that concludes what the shorter movement of these proteins probably means (shorter invaginations). </w:t>
      </w:r>
    </w:p>
  </w:comment>
  <w:comment w:id="93" w:author="Microsoft Office User" w:date="2018-08-13T22:18:00Z" w:initials="Office">
    <w:p w14:paraId="2E2BC94A" w14:textId="0476509A" w:rsidR="003C792C" w:rsidRDefault="003C792C">
      <w:pPr>
        <w:pStyle w:val="CommentText"/>
      </w:pPr>
      <w:r>
        <w:rPr>
          <w:rStyle w:val="CommentReference"/>
        </w:rPr>
        <w:annotationRef/>
      </w:r>
      <w:r w:rsidRPr="005A5532">
        <w:rPr>
          <w:color w:val="4472C4" w:themeColor="accent1"/>
        </w:rPr>
        <w:t xml:space="preserve">Were these observed by CLEM or are you deducing this from live imaging, but not saying it? </w:t>
      </w:r>
    </w:p>
  </w:comment>
  <w:comment w:id="94" w:author="Microsoft Office User" w:date="2018-08-13T22:20:00Z" w:initials="Office">
    <w:p w14:paraId="13223BFD" w14:textId="4EA0CE38" w:rsidR="003C792C" w:rsidRDefault="003C792C">
      <w:pPr>
        <w:pStyle w:val="CommentText"/>
      </w:pPr>
      <w:r>
        <w:rPr>
          <w:rStyle w:val="CommentReference"/>
        </w:rPr>
        <w:annotationRef/>
      </w:r>
      <w:r w:rsidRPr="005A5532">
        <w:rPr>
          <w:rStyle w:val="CommentReference"/>
          <w:color w:val="4472C4" w:themeColor="accent1"/>
        </w:rPr>
        <w:t xml:space="preserve">This sentence is difficult to understand. Maybe rewrite without starting with “that”. </w:t>
      </w:r>
    </w:p>
  </w:comment>
  <w:comment w:id="102" w:author="Microsoft Office User" w:date="2018-08-13T22:23:00Z" w:initials="Office">
    <w:p w14:paraId="0E60E69D" w14:textId="6FF6EF77" w:rsidR="003C792C" w:rsidRDefault="003C792C">
      <w:pPr>
        <w:pStyle w:val="CommentText"/>
      </w:pPr>
      <w:r>
        <w:rPr>
          <w:rStyle w:val="CommentReference"/>
        </w:rPr>
        <w:annotationRef/>
      </w:r>
      <w:r w:rsidRPr="005A5532">
        <w:rPr>
          <w:color w:val="FF0000"/>
        </w:rPr>
        <w:t xml:space="preserve">Supplemental what? Are you making </w:t>
      </w:r>
      <w:proofErr w:type="spellStart"/>
      <w:r w:rsidRPr="005A5532">
        <w:rPr>
          <w:color w:val="FF0000"/>
        </w:rPr>
        <w:t>supllemental</w:t>
      </w:r>
      <w:proofErr w:type="spellEnd"/>
      <w:r w:rsidRPr="005A5532">
        <w:rPr>
          <w:color w:val="FF0000"/>
        </w:rPr>
        <w:t xml:space="preserve"> figures? I don’t think there is need for that in a thesis. </w:t>
      </w:r>
    </w:p>
  </w:comment>
  <w:comment w:id="110" w:author="Microsoft Office User" w:date="2018-08-13T22:26:00Z" w:initials="Office">
    <w:p w14:paraId="08942B74" w14:textId="1AB3935E" w:rsidR="003C792C" w:rsidRDefault="003C792C">
      <w:pPr>
        <w:pStyle w:val="CommentText"/>
      </w:pPr>
      <w:r>
        <w:rPr>
          <w:rStyle w:val="CommentReference"/>
        </w:rPr>
        <w:annotationRef/>
      </w:r>
      <w:r>
        <w:t>Are you referring to data in the whole R1.3?</w:t>
      </w:r>
    </w:p>
  </w:comment>
  <w:comment w:id="117" w:author="Microsoft Office User" w:date="2018-08-13T22:25:00Z" w:initials="Office">
    <w:p w14:paraId="4BE6698D" w14:textId="4755E3A5" w:rsidR="003C792C" w:rsidRDefault="003C792C">
      <w:pPr>
        <w:pStyle w:val="CommentText"/>
      </w:pPr>
      <w:r>
        <w:rPr>
          <w:rStyle w:val="CommentReference"/>
        </w:rPr>
        <w:annotationRef/>
      </w:r>
      <w:r>
        <w:t>I think “data” here is plural.</w:t>
      </w:r>
    </w:p>
  </w:comment>
  <w:comment w:id="119" w:author="Microsoft Office User" w:date="2018-08-13T22:27:00Z" w:initials="Office">
    <w:p w14:paraId="23090C8A" w14:textId="62A9B7E8" w:rsidR="003C792C" w:rsidRPr="005A5532" w:rsidRDefault="003C792C">
      <w:pPr>
        <w:pStyle w:val="CommentText"/>
        <w:rPr>
          <w:color w:val="4472C4" w:themeColor="accent1"/>
        </w:rPr>
      </w:pPr>
      <w:r w:rsidRPr="005A5532">
        <w:rPr>
          <w:rStyle w:val="CommentReference"/>
          <w:color w:val="4472C4" w:themeColor="accent1"/>
        </w:rPr>
        <w:annotationRef/>
      </w:r>
      <w:r w:rsidRPr="005A5532">
        <w:rPr>
          <w:color w:val="4472C4" w:themeColor="accent1"/>
        </w:rPr>
        <w:t>Are affected by what?</w:t>
      </w:r>
    </w:p>
  </w:comment>
  <w:comment w:id="125" w:author="Marko" w:date="2018-08-14T13:16:00Z" w:initials="MK">
    <w:p w14:paraId="5B59BA46" w14:textId="120AFFBD" w:rsidR="003C792C" w:rsidRPr="002D5B60" w:rsidRDefault="003C792C">
      <w:pPr>
        <w:pStyle w:val="CommentText"/>
        <w:rPr>
          <w:color w:val="4472C4" w:themeColor="accent1"/>
        </w:rPr>
      </w:pPr>
      <w:r>
        <w:rPr>
          <w:rStyle w:val="CommentReference"/>
        </w:rPr>
        <w:annotationRef/>
      </w:r>
      <w:r w:rsidRPr="002D5B60">
        <w:rPr>
          <w:color w:val="4472C4" w:themeColor="accent1"/>
        </w:rPr>
        <w:t>Do you really mean to say that it is the interaction between dynamin and BAR domains that causes scission?</w:t>
      </w:r>
    </w:p>
  </w:comment>
  <w:comment w:id="126" w:author="Marko" w:date="2018-08-14T18:53:00Z" w:initials="MK">
    <w:p w14:paraId="1FD7613C" w14:textId="0DD3EFA3" w:rsidR="003C792C" w:rsidRDefault="003C792C">
      <w:pPr>
        <w:pStyle w:val="CommentText"/>
      </w:pPr>
      <w:r>
        <w:rPr>
          <w:rStyle w:val="CommentReference"/>
        </w:rPr>
        <w:annotationRef/>
      </w:r>
      <w:r>
        <w:t>I would make it clear when the title is a proposed model, not your conclusion from your data.</w:t>
      </w:r>
    </w:p>
  </w:comment>
  <w:comment w:id="133" w:author="Marko" w:date="2018-08-14T18:30:00Z" w:initials="MK">
    <w:p w14:paraId="4BFE5196" w14:textId="53ECE138" w:rsidR="003C792C" w:rsidRDefault="003C792C">
      <w:pPr>
        <w:pStyle w:val="CommentText"/>
      </w:pPr>
      <w:r>
        <w:rPr>
          <w:rStyle w:val="CommentReference"/>
        </w:rPr>
        <w:annotationRef/>
      </w:r>
      <w:r>
        <w:t>…or “a solution to membrane scission questions”, for example. (Though I wouldn’t call it an obvious solution as there is conflicting published data about it.)</w:t>
      </w:r>
    </w:p>
  </w:comment>
  <w:comment w:id="134" w:author="Marko" w:date="2018-08-14T18:32:00Z" w:initials="MK">
    <w:p w14:paraId="5D16950C" w14:textId="45295377" w:rsidR="003C792C" w:rsidRDefault="003C792C">
      <w:pPr>
        <w:pStyle w:val="CommentText"/>
      </w:pPr>
      <w:r>
        <w:rPr>
          <w:rStyle w:val="CommentReference"/>
        </w:rPr>
        <w:annotationRef/>
      </w:r>
      <w:r>
        <w:t xml:space="preserve">How does the mammalian homologue function then? Do you mean something like: “…function like the mammalian dynamin in endocytic </w:t>
      </w:r>
      <w:proofErr w:type="gramStart"/>
      <w:r>
        <w:t>scission.</w:t>
      </w:r>
      <w:proofErr w:type="gramEnd"/>
      <w:r>
        <w:t>”</w:t>
      </w:r>
    </w:p>
  </w:comment>
  <w:comment w:id="139" w:author="Marko" w:date="2018-08-14T18:35:00Z" w:initials="MK">
    <w:p w14:paraId="7C1B6581" w14:textId="03D9BA69" w:rsidR="003C792C" w:rsidRDefault="003C792C">
      <w:pPr>
        <w:pStyle w:val="CommentText"/>
      </w:pPr>
      <w:r>
        <w:rPr>
          <w:rStyle w:val="CommentReference"/>
        </w:rPr>
        <w:annotationRef/>
      </w:r>
      <w:r>
        <w:t>Isn’t it “</w:t>
      </w:r>
      <w:proofErr w:type="spellStart"/>
      <w:r>
        <w:t>superfold</w:t>
      </w:r>
      <w:r w:rsidRPr="0089470A">
        <w:rPr>
          <w:i/>
        </w:rPr>
        <w:t>er</w:t>
      </w:r>
      <w:proofErr w:type="spellEnd"/>
      <w:r>
        <w:t>” GFP?</w:t>
      </w:r>
    </w:p>
  </w:comment>
  <w:comment w:id="144" w:author="Marko" w:date="2018-08-14T18:42:00Z" w:initials="MK">
    <w:p w14:paraId="304EDF9C" w14:textId="251B1DE6" w:rsidR="003C792C" w:rsidRDefault="003C792C">
      <w:pPr>
        <w:pStyle w:val="CommentText"/>
      </w:pPr>
      <w:r>
        <w:rPr>
          <w:rStyle w:val="CommentReference"/>
        </w:rPr>
        <w:annotationRef/>
      </w:r>
      <w:r>
        <w:t xml:space="preserve">I would delete the sentences where you downplay the lifetime data. Here you are just looking for differences, and it doesn’t really matter what the “true lifetime is”. </w:t>
      </w:r>
    </w:p>
  </w:comment>
  <w:comment w:id="156" w:author="Marko" w:date="2018-08-14T18:49:00Z" w:initials="MK">
    <w:p w14:paraId="4D4A87A8" w14:textId="1B4D0639" w:rsidR="003C792C" w:rsidRDefault="003C792C">
      <w:pPr>
        <w:pStyle w:val="CommentText"/>
      </w:pPr>
      <w:r>
        <w:rPr>
          <w:rStyle w:val="CommentReference"/>
        </w:rPr>
        <w:annotationRef/>
      </w:r>
      <w:r>
        <w:t xml:space="preserve">Your finding that Vps1 is not involved in scission is not dependent on where it is localized. </w:t>
      </w:r>
      <w:proofErr w:type="gramStart"/>
      <w:r>
        <w:t>Therefore</w:t>
      </w:r>
      <w:proofErr w:type="gramEnd"/>
      <w:r>
        <w:t xml:space="preserve"> there is no need to write: “if Vps1 is localized… it is not involved…”</w:t>
      </w:r>
    </w:p>
  </w:comment>
  <w:comment w:id="158" w:author="Marko" w:date="2018-08-14T18:54:00Z" w:initials="MK">
    <w:p w14:paraId="09BD0BAB" w14:textId="77777777" w:rsidR="003C792C" w:rsidRPr="003C792C" w:rsidRDefault="003C792C">
      <w:pPr>
        <w:pStyle w:val="CommentText"/>
        <w:rPr>
          <w:color w:val="FF0000"/>
        </w:rPr>
      </w:pPr>
      <w:r>
        <w:rPr>
          <w:rStyle w:val="CommentReference"/>
        </w:rPr>
        <w:annotationRef/>
      </w:r>
      <w:r>
        <w:t xml:space="preserve">Not clear whether this is your conclusion or a model that you </w:t>
      </w:r>
      <w:r w:rsidRPr="003C792C">
        <w:rPr>
          <w:color w:val="FF0000"/>
        </w:rPr>
        <w:t xml:space="preserve">are testing? </w:t>
      </w:r>
    </w:p>
    <w:p w14:paraId="7A27B739" w14:textId="5B9E7F17" w:rsidR="003C792C" w:rsidRDefault="003C792C">
      <w:pPr>
        <w:pStyle w:val="CommentText"/>
      </w:pPr>
      <w:r w:rsidRPr="003C792C">
        <w:rPr>
          <w:color w:val="FF0000"/>
        </w:rPr>
        <w:t xml:space="preserve">I think you could put these intro section under the same title as your results that. Now the connection is not so immediately obvious.  </w:t>
      </w:r>
    </w:p>
  </w:comment>
  <w:comment w:id="161" w:author="Marko" w:date="2018-08-14T18:57:00Z" w:initials="MK">
    <w:p w14:paraId="5CC2F8BE" w14:textId="6A72477B" w:rsidR="003C792C" w:rsidRDefault="003C792C">
      <w:pPr>
        <w:pStyle w:val="CommentText"/>
      </w:pPr>
      <w:r>
        <w:rPr>
          <w:rStyle w:val="CommentReference"/>
        </w:rPr>
        <w:annotationRef/>
      </w:r>
      <w:r>
        <w:t>?</w:t>
      </w:r>
    </w:p>
  </w:comment>
  <w:comment w:id="165" w:author="Marko" w:date="2018-08-14T18:58:00Z" w:initials="MK">
    <w:p w14:paraId="13B85148" w14:textId="2E7E1151" w:rsidR="003C792C" w:rsidRDefault="003C792C">
      <w:pPr>
        <w:pStyle w:val="CommentText"/>
      </w:pPr>
      <w:r>
        <w:rPr>
          <w:rStyle w:val="CommentReference"/>
        </w:rPr>
        <w:annotationRef/>
      </w:r>
      <w:r>
        <w:t>You should use just one abbreviation for this lipid.</w:t>
      </w:r>
    </w:p>
  </w:comment>
  <w:comment w:id="167" w:author="Marko" w:date="2018-08-14T18:59:00Z" w:initials="MK">
    <w:p w14:paraId="3183EDED" w14:textId="41279D7E" w:rsidR="003C792C" w:rsidRDefault="003C792C">
      <w:pPr>
        <w:pStyle w:val="CommentText"/>
      </w:pPr>
      <w:r>
        <w:rPr>
          <w:rStyle w:val="CommentReference"/>
        </w:rPr>
        <w:annotationRef/>
      </w:r>
      <w:r>
        <w:t>?</w:t>
      </w:r>
    </w:p>
  </w:comment>
  <w:comment w:id="168" w:author="Marko" w:date="2018-08-14T19:09:00Z" w:initials="MK">
    <w:p w14:paraId="04FC0D5B" w14:textId="228458FD" w:rsidR="003C792C" w:rsidRPr="003C792C" w:rsidRDefault="003C792C">
      <w:pPr>
        <w:pStyle w:val="CommentText"/>
        <w:rPr>
          <w:color w:val="FF0000"/>
        </w:rPr>
      </w:pPr>
      <w:r w:rsidRPr="003C792C">
        <w:rPr>
          <w:rStyle w:val="CommentReference"/>
          <w:color w:val="FF0000"/>
        </w:rPr>
        <w:annotationRef/>
      </w:r>
      <w:r w:rsidRPr="003C792C">
        <w:rPr>
          <w:color w:val="FF0000"/>
        </w:rPr>
        <w:t>Again, the connection to the previous subtitle is not clear.</w:t>
      </w:r>
    </w:p>
  </w:comment>
  <w:comment w:id="169" w:author="Marko" w:date="2018-08-14T19:01:00Z" w:initials="MK">
    <w:p w14:paraId="0544FF6E" w14:textId="1DDBE777" w:rsidR="003C792C" w:rsidRDefault="003C792C">
      <w:pPr>
        <w:pStyle w:val="CommentText"/>
      </w:pPr>
      <w:r>
        <w:rPr>
          <w:rStyle w:val="CommentReference"/>
        </w:rPr>
        <w:annotationRef/>
      </w:r>
      <w:r>
        <w:t>?</w:t>
      </w:r>
    </w:p>
  </w:comment>
  <w:comment w:id="174" w:author="Marko" w:date="2018-08-14T19:12:00Z" w:initials="MK">
    <w:p w14:paraId="00A9EA0D" w14:textId="5D884A46" w:rsidR="003C792C" w:rsidRDefault="003C792C">
      <w:pPr>
        <w:pStyle w:val="CommentText"/>
      </w:pPr>
      <w:r>
        <w:rPr>
          <w:rStyle w:val="CommentReference"/>
        </w:rPr>
        <w:annotationRef/>
      </w:r>
      <w:r>
        <w:t>Which year?</w:t>
      </w:r>
    </w:p>
  </w:comment>
  <w:comment w:id="182" w:author="Marko" w:date="2018-08-14T19:16:00Z" w:initials="MK">
    <w:p w14:paraId="1BD55268" w14:textId="6258A958" w:rsidR="003C792C" w:rsidRPr="000217F7" w:rsidRDefault="003C792C">
      <w:pPr>
        <w:pStyle w:val="CommentText"/>
        <w:rPr>
          <w:color w:val="FF0000"/>
        </w:rPr>
      </w:pPr>
      <w:r w:rsidRPr="000217F7">
        <w:rPr>
          <w:rStyle w:val="CommentReference"/>
          <w:color w:val="FF0000"/>
        </w:rPr>
        <w:annotationRef/>
      </w:r>
      <w:r w:rsidRPr="000217F7">
        <w:rPr>
          <w:color w:val="FF0000"/>
        </w:rPr>
        <w:t>You use both inwards and inward. Be consistent. (I prefer inward)</w:t>
      </w:r>
    </w:p>
  </w:comment>
  <w:comment w:id="183" w:author="Marko" w:date="2018-08-14T19:25:00Z" w:initials="MK">
    <w:p w14:paraId="185DAEC9" w14:textId="6B9CA9E8" w:rsidR="003C792C" w:rsidRDefault="003C792C">
      <w:pPr>
        <w:pStyle w:val="CommentText"/>
      </w:pPr>
      <w:r>
        <w:rPr>
          <w:rStyle w:val="CommentReference"/>
        </w:rPr>
        <w:annotationRef/>
      </w:r>
      <w:r>
        <w:t xml:space="preserve">You could make it </w:t>
      </w:r>
      <w:proofErr w:type="gramStart"/>
      <w:r>
        <w:t>more clear</w:t>
      </w:r>
      <w:proofErr w:type="gramEnd"/>
      <w:r>
        <w:t xml:space="preserve"> what is the conclusion in relation to the model you described in the previous section. </w:t>
      </w:r>
    </w:p>
  </w:comment>
  <w:comment w:id="184" w:author="Marko" w:date="2018-08-14T19:27:00Z" w:initials="MK">
    <w:p w14:paraId="2E98069C" w14:textId="5FDC5A9F" w:rsidR="003C792C" w:rsidRDefault="003C792C">
      <w:pPr>
        <w:pStyle w:val="CommentText"/>
      </w:pPr>
      <w:r>
        <w:rPr>
          <w:rStyle w:val="CommentReference"/>
        </w:rPr>
        <w:annotationRef/>
      </w:r>
      <w:r>
        <w:t xml:space="preserve">What does this mean? Majority of </w:t>
      </w:r>
      <w:proofErr w:type="spellStart"/>
      <w:r>
        <w:t>Rvs</w:t>
      </w:r>
      <w:proofErr w:type="spellEnd"/>
      <w:r>
        <w:t xml:space="preserve"> patches do not assemble?? It is often better to say what happens, not what does not happen.</w:t>
      </w:r>
    </w:p>
  </w:comment>
  <w:comment w:id="207" w:author="Marko" w:date="2018-08-14T19:37:00Z" w:initials="MK">
    <w:p w14:paraId="36834015" w14:textId="33293419" w:rsidR="003C792C" w:rsidRPr="00066144" w:rsidRDefault="003C792C">
      <w:pPr>
        <w:pStyle w:val="CommentText"/>
        <w:rPr>
          <w:color w:val="FF0000"/>
        </w:rPr>
      </w:pPr>
      <w:r w:rsidRPr="00066144">
        <w:rPr>
          <w:rStyle w:val="CommentReference"/>
          <w:color w:val="FF0000"/>
        </w:rPr>
        <w:annotationRef/>
      </w:r>
      <w:r w:rsidRPr="00066144">
        <w:rPr>
          <w:color w:val="FF0000"/>
        </w:rPr>
        <w:t>By the way, is this the line spacing that you want to use?</w:t>
      </w:r>
    </w:p>
  </w:comment>
  <w:comment w:id="212" w:author="Marko" w:date="2018-08-14T19:00:00Z" w:initials="MK">
    <w:p w14:paraId="148F4ECD" w14:textId="0EB6FBAB" w:rsidR="003C792C" w:rsidRDefault="003C792C">
      <w:pPr>
        <w:pStyle w:val="CommentText"/>
      </w:pPr>
      <w:r>
        <w:rPr>
          <w:rStyle w:val="CommentReference"/>
        </w:rPr>
        <w:annotationRef/>
      </w:r>
      <w:r>
        <w:t>?</w:t>
      </w:r>
    </w:p>
  </w:comment>
  <w:comment w:id="214" w:author="Marko" w:date="2018-08-14T19:43:00Z" w:initials="MK">
    <w:p w14:paraId="677EB505" w14:textId="712C2F50" w:rsidR="003C792C" w:rsidRDefault="003C792C">
      <w:pPr>
        <w:pStyle w:val="CommentText"/>
      </w:pPr>
      <w:r>
        <w:rPr>
          <w:rStyle w:val="CommentReference"/>
        </w:rPr>
        <w:annotationRef/>
      </w:r>
      <w:r>
        <w:t xml:space="preserve">Or did Huber et al describe how </w:t>
      </w:r>
      <w:proofErr w:type="spellStart"/>
      <w:r>
        <w:t>Rvs</w:t>
      </w:r>
      <w:proofErr w:type="spellEnd"/>
      <w:r>
        <w:t xml:space="preserve"> genes are duplicated?</w:t>
      </w:r>
    </w:p>
  </w:comment>
  <w:comment w:id="216" w:author="Marko" w:date="2018-08-14T19:45:00Z" w:initials="MK">
    <w:p w14:paraId="443B18BF" w14:textId="3F80ED3B" w:rsidR="003C792C" w:rsidRDefault="003C792C">
      <w:pPr>
        <w:pStyle w:val="CommentText"/>
      </w:pPr>
      <w:r>
        <w:rPr>
          <w:rStyle w:val="CommentReference"/>
        </w:rPr>
        <w:annotationRef/>
      </w:r>
      <w:r>
        <w:t>How do you perform gene duplication to produce a strain that has one copy of the gene?</w:t>
      </w:r>
    </w:p>
  </w:comment>
  <w:comment w:id="219" w:author="Marko" w:date="2018-08-14T19:46:00Z" w:initials="MK">
    <w:p w14:paraId="752F271B" w14:textId="07E9BD5F" w:rsidR="003C792C" w:rsidRPr="00340BBE" w:rsidRDefault="003C792C">
      <w:pPr>
        <w:pStyle w:val="CommentText"/>
        <w:rPr>
          <w:color w:val="FF0000"/>
        </w:rPr>
      </w:pPr>
      <w:r w:rsidRPr="00340BBE">
        <w:rPr>
          <w:rStyle w:val="CommentReference"/>
          <w:color w:val="FF0000"/>
        </w:rPr>
        <w:annotationRef/>
      </w:r>
      <w:r w:rsidRPr="00340BBE">
        <w:rPr>
          <w:color w:val="FF0000"/>
        </w:rPr>
        <w:t>I don’t understand what “WT in haploids: 1xh” means?</w:t>
      </w:r>
    </w:p>
  </w:comment>
  <w:comment w:id="225" w:author="Marko" w:date="2018-08-14T19:49:00Z" w:initials="MK">
    <w:p w14:paraId="449C9C59" w14:textId="00A2B30E" w:rsidR="003C792C" w:rsidRDefault="003C792C">
      <w:pPr>
        <w:pStyle w:val="CommentText"/>
      </w:pPr>
      <w:r>
        <w:rPr>
          <w:rStyle w:val="CommentReference"/>
        </w:rPr>
        <w:annotationRef/>
      </w:r>
      <w:r>
        <w:t>…two copies…?</w:t>
      </w:r>
    </w:p>
  </w:comment>
  <w:comment w:id="230" w:author="Marko" w:date="2018-08-14T19:51:00Z" w:initials="MK">
    <w:p w14:paraId="610CCC07" w14:textId="07A23257" w:rsidR="003C792C" w:rsidRDefault="003C792C">
      <w:pPr>
        <w:pStyle w:val="CommentText"/>
      </w:pPr>
      <w:r>
        <w:rPr>
          <w:rStyle w:val="CommentReference"/>
        </w:rPr>
        <w:annotationRef/>
      </w:r>
      <w:r>
        <w:t>This sentence is a bit abrupt here. Maybe better in the beginning of the next section.</w:t>
      </w:r>
    </w:p>
  </w:comment>
  <w:comment w:id="231" w:author="Marko" w:date="2018-08-14T19:57:00Z" w:initials="MK">
    <w:p w14:paraId="40F2E49C" w14:textId="453945E6" w:rsidR="003C792C" w:rsidRDefault="003C792C">
      <w:pPr>
        <w:pStyle w:val="CommentText"/>
      </w:pPr>
      <w:r>
        <w:rPr>
          <w:rStyle w:val="CommentReference"/>
        </w:rPr>
        <w:annotationRef/>
      </w:r>
      <w:r w:rsidRPr="0041102E">
        <w:rPr>
          <w:color w:val="4472C4" w:themeColor="accent1"/>
        </w:rPr>
        <w:t>You should give a brief explanation why you use haploid and diploid cells?</w:t>
      </w:r>
    </w:p>
  </w:comment>
  <w:comment w:id="234" w:author="Marko" w:date="2018-08-14T20:10:00Z" w:initials="MK">
    <w:p w14:paraId="425319BC" w14:textId="4CE0D3C1" w:rsidR="003C792C" w:rsidRDefault="003C792C">
      <w:pPr>
        <w:pStyle w:val="CommentText"/>
      </w:pPr>
      <w:r>
        <w:rPr>
          <w:rStyle w:val="CommentReference"/>
        </w:rPr>
        <w:annotationRef/>
      </w:r>
      <w:r w:rsidRPr="00A67DCF">
        <w:rPr>
          <w:color w:val="4472C4" w:themeColor="accent1"/>
        </w:rPr>
        <w:t xml:space="preserve">Not a very clear title. Did you duplicate Sla1 and </w:t>
      </w:r>
      <w:proofErr w:type="spellStart"/>
      <w:r w:rsidRPr="00A67DCF">
        <w:rPr>
          <w:color w:val="4472C4" w:themeColor="accent1"/>
        </w:rPr>
        <w:t>Rvs</w:t>
      </w:r>
      <w:proofErr w:type="spellEnd"/>
      <w:r w:rsidRPr="00A67DCF">
        <w:rPr>
          <w:color w:val="4472C4" w:themeColor="accent1"/>
        </w:rPr>
        <w:t xml:space="preserve">? </w:t>
      </w:r>
      <w:proofErr w:type="gramStart"/>
      <w:r w:rsidRPr="00A67DCF">
        <w:rPr>
          <w:color w:val="4472C4" w:themeColor="accent1"/>
        </w:rPr>
        <w:t>Also</w:t>
      </w:r>
      <w:proofErr w:type="gramEnd"/>
      <w:r w:rsidRPr="00A67DCF">
        <w:rPr>
          <w:color w:val="4472C4" w:themeColor="accent1"/>
        </w:rPr>
        <w:t xml:space="preserve"> it is usually good to use titles that make a statement of some kind. This title does not do that.  Same comments apply to the next two titles.</w:t>
      </w:r>
    </w:p>
  </w:comment>
  <w:comment w:id="245" w:author="Marko" w:date="2018-08-14T19:59:00Z" w:initials="MK">
    <w:p w14:paraId="4B806BB8" w14:textId="7A3B778C" w:rsidR="003C792C" w:rsidRDefault="003C792C">
      <w:pPr>
        <w:pStyle w:val="CommentText"/>
      </w:pPr>
      <w:r>
        <w:rPr>
          <w:rStyle w:val="CommentReference"/>
        </w:rPr>
        <w:annotationRef/>
      </w:r>
      <w:r>
        <w:t>You haven’t given any explanation why you are studying diploid cells.</w:t>
      </w:r>
    </w:p>
  </w:comment>
  <w:comment w:id="247" w:author="Marko" w:date="2018-08-14T20:01:00Z" w:initials="MK">
    <w:p w14:paraId="2898B27F" w14:textId="700D5E42" w:rsidR="003C792C" w:rsidRDefault="003C792C">
      <w:pPr>
        <w:pStyle w:val="CommentText"/>
      </w:pPr>
      <w:r>
        <w:rPr>
          <w:rStyle w:val="CommentReference"/>
        </w:rPr>
        <w:annotationRef/>
      </w:r>
      <w:r w:rsidRPr="00093CF7">
        <w:rPr>
          <w:color w:val="4472C4" w:themeColor="accent1"/>
        </w:rPr>
        <w:t xml:space="preserve">Error estimates? 101 molecules </w:t>
      </w:r>
      <w:proofErr w:type="gramStart"/>
      <w:r w:rsidRPr="00093CF7">
        <w:rPr>
          <w:color w:val="4472C4" w:themeColor="accent1"/>
        </w:rPr>
        <w:t>sounds</w:t>
      </w:r>
      <w:proofErr w:type="gramEnd"/>
      <w:r w:rsidRPr="00093CF7">
        <w:rPr>
          <w:color w:val="4472C4" w:themeColor="accent1"/>
        </w:rPr>
        <w:t xml:space="preserve"> like a pretty specific number. </w:t>
      </w:r>
    </w:p>
  </w:comment>
  <w:comment w:id="246" w:author="Marko" w:date="2018-08-14T20:03:00Z" w:initials="MK">
    <w:p w14:paraId="7B096ED3" w14:textId="1271CE75" w:rsidR="003C792C" w:rsidRDefault="003C792C">
      <w:pPr>
        <w:pStyle w:val="CommentText"/>
      </w:pPr>
      <w:r>
        <w:rPr>
          <w:rStyle w:val="CommentReference"/>
        </w:rPr>
        <w:annotationRef/>
      </w:r>
      <w:r>
        <w:t>What’s the logic of listing the molecular numbers in 2x, 4x, and then 1x in a separate sentence?</w:t>
      </w:r>
    </w:p>
  </w:comment>
  <w:comment w:id="255" w:author="Marko" w:date="2018-08-14T20:08:00Z" w:initials="MK">
    <w:p w14:paraId="67EA67EE" w14:textId="308B0A6F" w:rsidR="003C792C" w:rsidRDefault="003C792C">
      <w:pPr>
        <w:pStyle w:val="CommentText"/>
      </w:pPr>
      <w:r>
        <w:rPr>
          <w:rStyle w:val="CommentReference"/>
        </w:rPr>
        <w:annotationRef/>
      </w:r>
      <w:r>
        <w:t>Start by explaining briefly why did you measure Abp1 amounts.</w:t>
      </w:r>
    </w:p>
  </w:comment>
  <w:comment w:id="262" w:author="Marko" w:date="2018-08-14T20:15:00Z" w:initials="MK">
    <w:p w14:paraId="4ABDF503" w14:textId="63B29DC0" w:rsidR="003C792C" w:rsidRDefault="003C792C">
      <w:pPr>
        <w:pStyle w:val="CommentText"/>
      </w:pPr>
      <w:r>
        <w:rPr>
          <w:rStyle w:val="CommentReference"/>
        </w:rPr>
        <w:annotationRef/>
      </w:r>
      <w:r>
        <w:t xml:space="preserve">You don’t know for sure that the tagged and untagged Abp1 are recruited equally well. </w:t>
      </w:r>
    </w:p>
  </w:comment>
  <w:comment w:id="263" w:author="Marko" w:date="2018-08-14T20:18:00Z" w:initials="MK">
    <w:p w14:paraId="7ADBDB1C" w14:textId="2758BE27" w:rsidR="003C792C" w:rsidRDefault="003C792C">
      <w:pPr>
        <w:pStyle w:val="CommentText"/>
      </w:pPr>
      <w:r>
        <w:rPr>
          <w:rStyle w:val="CommentReference"/>
        </w:rPr>
        <w:annotationRef/>
      </w:r>
      <w:r>
        <w:t xml:space="preserve">Be more specific here. The invaginations must be growing to make the vesicle, but you say that they do not change in length… Do you </w:t>
      </w:r>
      <w:proofErr w:type="gramStart"/>
      <w:r>
        <w:t>meant</w:t>
      </w:r>
      <w:proofErr w:type="gramEnd"/>
      <w:r>
        <w:t xml:space="preserve"> the maximum length?</w:t>
      </w:r>
    </w:p>
  </w:comment>
  <w:comment w:id="267" w:author="Marko" w:date="2018-08-14T20:29:00Z" w:initials="MK">
    <w:p w14:paraId="62E778A8" w14:textId="492C879C" w:rsidR="003C792C" w:rsidRDefault="003C792C">
      <w:pPr>
        <w:pStyle w:val="CommentText"/>
      </w:pPr>
      <w:r>
        <w:rPr>
          <w:rStyle w:val="CommentReference"/>
        </w:rPr>
        <w:annotationRef/>
      </w:r>
      <w:r>
        <w:t>Proteins don’t propose anything.</w:t>
      </w:r>
    </w:p>
  </w:comment>
  <w:comment w:id="272" w:author="Marko" w:date="2018-08-14T20:34:00Z" w:initials="MK">
    <w:p w14:paraId="34B67175" w14:textId="10518247" w:rsidR="003C792C" w:rsidRDefault="003C792C">
      <w:pPr>
        <w:pStyle w:val="CommentText"/>
      </w:pPr>
      <w:r>
        <w:rPr>
          <w:rStyle w:val="CommentReference"/>
        </w:rPr>
        <w:annotationRef/>
      </w:r>
      <w:r w:rsidRPr="00DA7F07">
        <w:rPr>
          <w:color w:val="4472C4" w:themeColor="accent1"/>
        </w:rPr>
        <w:t>Better to be specific what “excess” means here</w:t>
      </w:r>
      <w:r>
        <w:t>.</w:t>
      </w:r>
    </w:p>
  </w:comment>
  <w:comment w:id="274" w:author="Marko" w:date="2018-08-14T20:37:00Z" w:initials="MK">
    <w:p w14:paraId="31DB8EBB" w14:textId="79F639BB" w:rsidR="003C792C" w:rsidRPr="00DA7F07" w:rsidRDefault="003C792C">
      <w:pPr>
        <w:pStyle w:val="CommentText"/>
        <w:rPr>
          <w:color w:val="4472C4" w:themeColor="accent1"/>
        </w:rPr>
      </w:pPr>
      <w:r w:rsidRPr="00DA7F07">
        <w:rPr>
          <w:rStyle w:val="CommentReference"/>
          <w:color w:val="4472C4" w:themeColor="accent1"/>
        </w:rPr>
        <w:annotationRef/>
      </w:r>
      <w:r w:rsidRPr="00DA7F07">
        <w:rPr>
          <w:color w:val="4472C4" w:themeColor="accent1"/>
        </w:rPr>
        <w:t>It is obvious that duplicating the BAR results in two copies of the BAR….</w:t>
      </w:r>
    </w:p>
  </w:comment>
  <w:comment w:id="295" w:author="Marko" w:date="2018-08-14T20:42:00Z" w:initials="MK">
    <w:p w14:paraId="31DC6EB8" w14:textId="1BFD540A" w:rsidR="003C792C" w:rsidRPr="003B71F5" w:rsidRDefault="003C792C">
      <w:pPr>
        <w:pStyle w:val="CommentText"/>
        <w:rPr>
          <w:color w:val="4472C4" w:themeColor="accent1"/>
        </w:rPr>
      </w:pPr>
      <w:r w:rsidRPr="003B71F5">
        <w:rPr>
          <w:rStyle w:val="CommentReference"/>
          <w:color w:val="4472C4" w:themeColor="accent1"/>
        </w:rPr>
        <w:annotationRef/>
      </w:r>
      <w:r w:rsidRPr="003B71F5">
        <w:rPr>
          <w:color w:val="4472C4" w:themeColor="accent1"/>
        </w:rPr>
        <w:t>I don’t understand the meaning of this sentence?</w:t>
      </w:r>
    </w:p>
  </w:comment>
  <w:comment w:id="299" w:author="Marko" w:date="2018-08-14T20:43:00Z" w:initials="MK">
    <w:p w14:paraId="5BDC794A" w14:textId="30BEFE2B" w:rsidR="003C792C" w:rsidRPr="003B71F5" w:rsidRDefault="003C792C">
      <w:pPr>
        <w:pStyle w:val="CommentText"/>
        <w:rPr>
          <w:color w:val="4472C4" w:themeColor="accent1"/>
        </w:rPr>
      </w:pPr>
      <w:r w:rsidRPr="003B71F5">
        <w:rPr>
          <w:rStyle w:val="CommentReference"/>
          <w:color w:val="4472C4" w:themeColor="accent1"/>
        </w:rPr>
        <w:annotationRef/>
      </w:r>
      <w:r w:rsidRPr="003B71F5">
        <w:rPr>
          <w:color w:val="4472C4" w:themeColor="accent1"/>
        </w:rPr>
        <w:t>But you need to overexpress the BAR domain to rescue.</w:t>
      </w:r>
    </w:p>
  </w:comment>
  <w:comment w:id="300" w:author="Marko" w:date="2018-08-14T20:44:00Z" w:initials="MK">
    <w:p w14:paraId="344B247E" w14:textId="0F039717" w:rsidR="003C792C" w:rsidRDefault="003C792C">
      <w:pPr>
        <w:pStyle w:val="CommentText"/>
      </w:pPr>
      <w:r>
        <w:rPr>
          <w:rStyle w:val="CommentReference"/>
        </w:rPr>
        <w:annotationRef/>
      </w:r>
      <w:r>
        <w:t>?</w:t>
      </w:r>
    </w:p>
  </w:comment>
  <w:comment w:id="301" w:author="Marko" w:date="2018-08-14T20:45:00Z" w:initials="MK">
    <w:p w14:paraId="74E15718" w14:textId="1D4647B3" w:rsidR="003C792C" w:rsidRDefault="003C792C">
      <w:pPr>
        <w:pStyle w:val="CommentText"/>
      </w:pPr>
      <w:r>
        <w:rPr>
          <w:rStyle w:val="CommentReference"/>
        </w:rPr>
        <w:annotationRef/>
      </w:r>
      <w:r>
        <w:t>What does it mean that “shape is dominated”? Maybe: “…dominant factors in determining the shape of the membrane are…”</w:t>
      </w:r>
    </w:p>
  </w:comment>
  <w:comment w:id="302" w:author="Marko" w:date="2018-08-14T20:49:00Z" w:initials="MK">
    <w:p w14:paraId="72E28B56" w14:textId="52B92561" w:rsidR="003C792C" w:rsidRDefault="003C792C">
      <w:pPr>
        <w:pStyle w:val="CommentText"/>
      </w:pPr>
      <w:r>
        <w:rPr>
          <w:rStyle w:val="CommentReference"/>
        </w:rPr>
        <w:annotationRef/>
      </w:r>
      <w:r>
        <w:t>Does the rigidity really only shape the tip??</w:t>
      </w:r>
    </w:p>
  </w:comment>
  <w:comment w:id="303" w:author="Marko" w:date="2018-08-14T20:48:00Z" w:initials="MK">
    <w:p w14:paraId="5DA32F9F" w14:textId="6F678EEA" w:rsidR="003C792C" w:rsidRDefault="003C792C">
      <w:pPr>
        <w:pStyle w:val="CommentText"/>
      </w:pPr>
      <w:r>
        <w:rPr>
          <w:rStyle w:val="CommentReference"/>
        </w:rPr>
        <w:annotationRef/>
      </w:r>
      <w:r>
        <w:t>Doesn’t turgor push everywhere on the membrane?</w:t>
      </w:r>
    </w:p>
  </w:comment>
  <w:comment w:id="304" w:author="Marko" w:date="2018-08-14T20:49:00Z" w:initials="MK">
    <w:p w14:paraId="26F4F205" w14:textId="28A7EDD9" w:rsidR="003C792C" w:rsidRDefault="003C792C">
      <w:pPr>
        <w:pStyle w:val="CommentText"/>
      </w:pPr>
      <w:r>
        <w:rPr>
          <w:rStyle w:val="CommentReference"/>
        </w:rPr>
        <w:annotationRef/>
      </w:r>
      <w:r>
        <w:t>Anyhow, this is a bit too much discussion in the results section… You are not modelling the membrane shapes in your experiments.</w:t>
      </w:r>
    </w:p>
  </w:comment>
  <w:comment w:id="305" w:author="Marko" w:date="2018-08-14T20:51:00Z" w:initials="MK">
    <w:p w14:paraId="4D5C61B7" w14:textId="50B86115" w:rsidR="003C792C" w:rsidRDefault="003C792C">
      <w:pPr>
        <w:pStyle w:val="CommentText"/>
      </w:pPr>
      <w:r>
        <w:rPr>
          <w:rStyle w:val="CommentReference"/>
        </w:rPr>
        <w:annotationRef/>
      </w:r>
      <w:r>
        <w:t>What is Gpd1? Actually, there is no need to name this protein in the results section. Just say that the cells compensate quickly.</w:t>
      </w:r>
    </w:p>
  </w:comment>
  <w:comment w:id="306" w:author="Marko" w:date="2018-08-14T20:53:00Z" w:initials="MK">
    <w:p w14:paraId="029582DA" w14:textId="1C4C17A9" w:rsidR="003C792C" w:rsidRPr="008D157E" w:rsidRDefault="003C792C">
      <w:pPr>
        <w:pStyle w:val="CommentText"/>
        <w:rPr>
          <w:color w:val="FF0000"/>
        </w:rPr>
      </w:pPr>
      <w:r w:rsidRPr="008D157E">
        <w:rPr>
          <w:rStyle w:val="CommentReference"/>
          <w:color w:val="FF0000"/>
        </w:rPr>
        <w:annotationRef/>
      </w:r>
      <w:r w:rsidRPr="008D157E">
        <w:rPr>
          <w:color w:val="FF0000"/>
        </w:rPr>
        <w:t>Also, is this discussion needed here in the results?</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472FD79" w15:done="0"/>
  <w15:commentEx w15:paraId="0C9B604D" w15:done="0"/>
  <w15:commentEx w15:paraId="7C5F0B2E" w15:done="0"/>
  <w15:commentEx w15:paraId="70AC78BF" w15:done="0"/>
  <w15:commentEx w15:paraId="027BA053" w15:done="0"/>
  <w15:commentEx w15:paraId="29C7EB2E" w15:done="0"/>
  <w15:commentEx w15:paraId="514405D1" w15:done="0"/>
  <w15:commentEx w15:paraId="53EBED88" w15:done="0"/>
  <w15:commentEx w15:paraId="4D94CB57" w15:done="0"/>
  <w15:commentEx w15:paraId="067C118D" w15:done="0"/>
  <w15:commentEx w15:paraId="10EF6FEB" w15:done="0"/>
  <w15:commentEx w15:paraId="6F2F2686" w15:done="0"/>
  <w15:commentEx w15:paraId="27A179DA" w15:done="0"/>
  <w15:commentEx w15:paraId="7D4BC3DD" w15:done="0"/>
  <w15:commentEx w15:paraId="17C50FAA" w15:done="0"/>
  <w15:commentEx w15:paraId="30AA7408" w15:done="0"/>
  <w15:commentEx w15:paraId="19C7B329" w15:done="0"/>
  <w15:commentEx w15:paraId="58578CD8" w15:done="0"/>
  <w15:commentEx w15:paraId="79C84DE7" w15:done="0"/>
  <w15:commentEx w15:paraId="060AFF9A" w15:done="0"/>
  <w15:commentEx w15:paraId="6173A0F6" w15:done="0"/>
  <w15:commentEx w15:paraId="0EE36063" w15:done="0"/>
  <w15:commentEx w15:paraId="2FBB8622" w15:done="0"/>
  <w15:commentEx w15:paraId="05103934" w15:done="0"/>
  <w15:commentEx w15:paraId="2E2BC94A" w15:done="0"/>
  <w15:commentEx w15:paraId="13223BFD" w15:done="0"/>
  <w15:commentEx w15:paraId="0E60E69D" w15:done="0"/>
  <w15:commentEx w15:paraId="08942B74" w15:done="0"/>
  <w15:commentEx w15:paraId="4BE6698D" w15:done="0"/>
  <w15:commentEx w15:paraId="23090C8A" w15:done="0"/>
  <w15:commentEx w15:paraId="5B59BA46" w15:done="0"/>
  <w15:commentEx w15:paraId="1FD7613C" w15:done="0"/>
  <w15:commentEx w15:paraId="4BFE5196" w15:done="0"/>
  <w15:commentEx w15:paraId="5D16950C" w15:done="0"/>
  <w15:commentEx w15:paraId="7C1B6581" w15:done="0"/>
  <w15:commentEx w15:paraId="304EDF9C" w15:done="0"/>
  <w15:commentEx w15:paraId="4D4A87A8" w15:done="0"/>
  <w15:commentEx w15:paraId="7A27B739" w15:done="0"/>
  <w15:commentEx w15:paraId="5CC2F8BE" w15:done="0"/>
  <w15:commentEx w15:paraId="13B85148" w15:done="0"/>
  <w15:commentEx w15:paraId="3183EDED" w15:done="0"/>
  <w15:commentEx w15:paraId="04FC0D5B" w15:done="0"/>
  <w15:commentEx w15:paraId="0544FF6E" w15:done="0"/>
  <w15:commentEx w15:paraId="00A9EA0D" w15:done="0"/>
  <w15:commentEx w15:paraId="1BD55268" w15:done="0"/>
  <w15:commentEx w15:paraId="185DAEC9" w15:done="0"/>
  <w15:commentEx w15:paraId="2E98069C" w15:done="0"/>
  <w15:commentEx w15:paraId="36834015" w15:done="0"/>
  <w15:commentEx w15:paraId="148F4ECD" w15:done="0"/>
  <w15:commentEx w15:paraId="677EB505" w15:done="0"/>
  <w15:commentEx w15:paraId="443B18BF" w15:done="0"/>
  <w15:commentEx w15:paraId="752F271B" w15:done="0"/>
  <w15:commentEx w15:paraId="449C9C59" w15:done="0"/>
  <w15:commentEx w15:paraId="610CCC07" w15:done="0"/>
  <w15:commentEx w15:paraId="40F2E49C" w15:done="0"/>
  <w15:commentEx w15:paraId="425319BC" w15:done="0"/>
  <w15:commentEx w15:paraId="4B806BB8" w15:done="0"/>
  <w15:commentEx w15:paraId="2898B27F" w15:done="0"/>
  <w15:commentEx w15:paraId="7B096ED3" w15:done="0"/>
  <w15:commentEx w15:paraId="67EA67EE" w15:done="0"/>
  <w15:commentEx w15:paraId="4ABDF503" w15:done="0"/>
  <w15:commentEx w15:paraId="7ADBDB1C" w15:done="0"/>
  <w15:commentEx w15:paraId="62E778A8" w15:done="0"/>
  <w15:commentEx w15:paraId="34B67175" w15:done="0"/>
  <w15:commentEx w15:paraId="31DB8EBB" w15:done="0"/>
  <w15:commentEx w15:paraId="31DC6EB8" w15:done="0"/>
  <w15:commentEx w15:paraId="5BDC794A" w15:done="0"/>
  <w15:commentEx w15:paraId="344B247E" w15:done="0"/>
  <w15:commentEx w15:paraId="74E15718" w15:done="0"/>
  <w15:commentEx w15:paraId="72E28B56" w15:done="0"/>
  <w15:commentEx w15:paraId="5DA32F9F" w15:done="0"/>
  <w15:commentEx w15:paraId="26F4F205" w15:done="0"/>
  <w15:commentEx w15:paraId="4D5C61B7" w15:done="0"/>
  <w15:commentEx w15:paraId="029582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9B604D" w16cid:durableId="1F1BFA55"/>
  <w16cid:commentId w16cid:paraId="7C5F0B2E" w16cid:durableId="1F1BFAF1"/>
  <w16cid:commentId w16cid:paraId="70AC78BF" w16cid:durableId="1F1BFC00"/>
  <w16cid:commentId w16cid:paraId="027BA053" w16cid:durableId="1F1BFCD8"/>
  <w16cid:commentId w16cid:paraId="29C7EB2E" w16cid:durableId="1F1BFDD2"/>
  <w16cid:commentId w16cid:paraId="514405D1" w16cid:durableId="1F1BFE69"/>
  <w16cid:commentId w16cid:paraId="53EBED88" w16cid:durableId="1F1BFEE5"/>
  <w16cid:commentId w16cid:paraId="4D94CB57" w16cid:durableId="1F1BFF36"/>
  <w16cid:commentId w16cid:paraId="067C118D" w16cid:durableId="1F1C0032"/>
  <w16cid:commentId w16cid:paraId="10EF6FEB" w16cid:durableId="1F1C014F"/>
  <w16cid:commentId w16cid:paraId="6F2F2686" w16cid:durableId="1F1C0182"/>
  <w16cid:commentId w16cid:paraId="27A179DA" w16cid:durableId="1F1C4209"/>
  <w16cid:commentId w16cid:paraId="7D4BC3DD" w16cid:durableId="1F1C606B"/>
  <w16cid:commentId w16cid:paraId="17C50FAA" w16cid:durableId="1F1C60E1"/>
  <w16cid:commentId w16cid:paraId="30AA7408" w16cid:durableId="1F1C6218"/>
  <w16cid:commentId w16cid:paraId="19C7B329" w16cid:durableId="1F1C61C4"/>
  <w16cid:commentId w16cid:paraId="58578CD8" w16cid:durableId="1F1C62C3"/>
  <w16cid:commentId w16cid:paraId="79C84DE7" w16cid:durableId="1F1C6387"/>
  <w16cid:commentId w16cid:paraId="060AFF9A" w16cid:durableId="1F1C6463"/>
  <w16cid:commentId w16cid:paraId="6173A0F6" w16cid:durableId="1F1C64D7"/>
  <w16cid:commentId w16cid:paraId="0EE36063" w16cid:durableId="1F1C6506"/>
  <w16cid:commentId w16cid:paraId="2FBB8622" w16cid:durableId="1F1D5428"/>
  <w16cid:commentId w16cid:paraId="05103934" w16cid:durableId="1F1D5429"/>
  <w16cid:commentId w16cid:paraId="2E2BC94A" w16cid:durableId="1F1D542A"/>
  <w16cid:commentId w16cid:paraId="13223BFD" w16cid:durableId="1F1D542B"/>
  <w16cid:commentId w16cid:paraId="0E60E69D" w16cid:durableId="1F1D542C"/>
  <w16cid:commentId w16cid:paraId="08942B74" w16cid:durableId="1F1D542D"/>
  <w16cid:commentId w16cid:paraId="4BE6698D" w16cid:durableId="1F1D542E"/>
  <w16cid:commentId w16cid:paraId="23090C8A" w16cid:durableId="1F1D542F"/>
  <w16cid:commentId w16cid:paraId="5B59BA46" w16cid:durableId="1F1D5491"/>
  <w16cid:commentId w16cid:paraId="1FD7613C" w16cid:durableId="1F1DA3B7"/>
  <w16cid:commentId w16cid:paraId="4BFE5196" w16cid:durableId="1F1D9E4E"/>
  <w16cid:commentId w16cid:paraId="5D16950C" w16cid:durableId="1F1D9EB4"/>
  <w16cid:commentId w16cid:paraId="7C1B6581" w16cid:durableId="1F1D9F86"/>
  <w16cid:commentId w16cid:paraId="304EDF9C" w16cid:durableId="1F1DA10C"/>
  <w16cid:commentId w16cid:paraId="4D4A87A8" w16cid:durableId="1F1DA2A8"/>
  <w16cid:commentId w16cid:paraId="7A27B739" w16cid:durableId="1F1DA3E2"/>
  <w16cid:commentId w16cid:paraId="5CC2F8BE" w16cid:durableId="1F1DA49B"/>
  <w16cid:commentId w16cid:paraId="13B85148" w16cid:durableId="1F1DA4DF"/>
  <w16cid:commentId w16cid:paraId="3183EDED" w16cid:durableId="1F1DA50C"/>
  <w16cid:commentId w16cid:paraId="04FC0D5B" w16cid:durableId="1F1DA763"/>
  <w16cid:commentId w16cid:paraId="0544FF6E" w16cid:durableId="1F1DA596"/>
  <w16cid:commentId w16cid:paraId="00A9EA0D" w16cid:durableId="1F1DA833"/>
  <w16cid:commentId w16cid:paraId="1BD55268" w16cid:durableId="1F1DA929"/>
  <w16cid:commentId w16cid:paraId="185DAEC9" w16cid:durableId="1F1DAB2E"/>
  <w16cid:commentId w16cid:paraId="2E98069C" w16cid:durableId="1F1DAB85"/>
  <w16cid:commentId w16cid:paraId="36834015" w16cid:durableId="1F1DAE01"/>
  <w16cid:commentId w16cid:paraId="148F4ECD" w16cid:durableId="1F1DA55E"/>
  <w16cid:commentId w16cid:paraId="677EB505" w16cid:durableId="1F1DAF49"/>
  <w16cid:commentId w16cid:paraId="443B18BF" w16cid:durableId="1F1DAFEF"/>
  <w16cid:commentId w16cid:paraId="752F271B" w16cid:durableId="1F1DB02D"/>
  <w16cid:commentId w16cid:paraId="449C9C59" w16cid:durableId="1F1DB0C6"/>
  <w16cid:commentId w16cid:paraId="610CCC07" w16cid:durableId="1F1DB159"/>
  <w16cid:commentId w16cid:paraId="40F2E49C" w16cid:durableId="1F1DB292"/>
  <w16cid:commentId w16cid:paraId="425319BC" w16cid:durableId="1F1DB5C0"/>
  <w16cid:commentId w16cid:paraId="4B806BB8" w16cid:durableId="1F1DB305"/>
  <w16cid:commentId w16cid:paraId="2898B27F" w16cid:durableId="1F1DB389"/>
  <w16cid:commentId w16cid:paraId="7B096ED3" w16cid:durableId="1F1DB3FF"/>
  <w16cid:commentId w16cid:paraId="67EA67EE" w16cid:durableId="1F1DB525"/>
  <w16cid:commentId w16cid:paraId="4ABDF503" w16cid:durableId="1F1DB6F8"/>
  <w16cid:commentId w16cid:paraId="7ADBDB1C" w16cid:durableId="1F1DB799"/>
  <w16cid:commentId w16cid:paraId="62E778A8" w16cid:durableId="1F1DBA2D"/>
  <w16cid:commentId w16cid:paraId="34B67175" w16cid:durableId="1F1DBB63"/>
  <w16cid:commentId w16cid:paraId="31DB8EBB" w16cid:durableId="1F1DBC15"/>
  <w16cid:commentId w16cid:paraId="31DC6EB8" w16cid:durableId="1F1DBD4A"/>
  <w16cid:commentId w16cid:paraId="5BDC794A" w16cid:durableId="1F1DBD7B"/>
  <w16cid:commentId w16cid:paraId="344B247E" w16cid:durableId="1F1DBDC9"/>
  <w16cid:commentId w16cid:paraId="74E15718" w16cid:durableId="1F1DBDE7"/>
  <w16cid:commentId w16cid:paraId="72E28B56" w16cid:durableId="1F1DBECE"/>
  <w16cid:commentId w16cid:paraId="5DA32F9F" w16cid:durableId="1F1DBEA1"/>
  <w16cid:commentId w16cid:paraId="26F4F205" w16cid:durableId="1F1DBEEF"/>
  <w16cid:commentId w16cid:paraId="4D5C61B7" w16cid:durableId="1F1DBF38"/>
  <w16cid:commentId w16cid:paraId="029582DA" w16cid:durableId="1F1DBFDB"/>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1C23E5" w14:textId="77777777" w:rsidR="00A60433" w:rsidRDefault="00A60433" w:rsidP="000E59E3">
      <w:r>
        <w:separator/>
      </w:r>
    </w:p>
  </w:endnote>
  <w:endnote w:type="continuationSeparator" w:id="0">
    <w:p w14:paraId="6CE305B0" w14:textId="77777777" w:rsidR="00A60433" w:rsidRDefault="00A60433" w:rsidP="000E59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MS Mincho">
    <w:panose1 w:val="02020609040205080304"/>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8C782F" w14:textId="77777777" w:rsidR="00A60433" w:rsidRDefault="00A60433" w:rsidP="000E59E3">
      <w:r>
        <w:separator/>
      </w:r>
    </w:p>
  </w:footnote>
  <w:footnote w:type="continuationSeparator" w:id="0">
    <w:p w14:paraId="64743F8C" w14:textId="77777777" w:rsidR="00A60433" w:rsidRDefault="00A60433" w:rsidP="000E59E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02C3D5F"/>
    <w:multiLevelType w:val="hybridMultilevel"/>
    <w:tmpl w:val="614883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rko">
    <w15:presenceInfo w15:providerId="None" w15:userId="Marko"/>
  </w15:person>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3"/>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0F31"/>
    <w:rsid w:val="000001FB"/>
    <w:rsid w:val="00001288"/>
    <w:rsid w:val="00001AD4"/>
    <w:rsid w:val="000029FA"/>
    <w:rsid w:val="00003830"/>
    <w:rsid w:val="00003B13"/>
    <w:rsid w:val="00004D5F"/>
    <w:rsid w:val="00004E41"/>
    <w:rsid w:val="0000510E"/>
    <w:rsid w:val="000061BD"/>
    <w:rsid w:val="00007F84"/>
    <w:rsid w:val="00012E8F"/>
    <w:rsid w:val="00017016"/>
    <w:rsid w:val="0001717F"/>
    <w:rsid w:val="00017A1B"/>
    <w:rsid w:val="00017CC0"/>
    <w:rsid w:val="000207F3"/>
    <w:rsid w:val="0002115E"/>
    <w:rsid w:val="000217F7"/>
    <w:rsid w:val="00022165"/>
    <w:rsid w:val="000232CF"/>
    <w:rsid w:val="000234D2"/>
    <w:rsid w:val="00024632"/>
    <w:rsid w:val="00026404"/>
    <w:rsid w:val="00026547"/>
    <w:rsid w:val="000277F0"/>
    <w:rsid w:val="00030D21"/>
    <w:rsid w:val="00031CA9"/>
    <w:rsid w:val="00032CE7"/>
    <w:rsid w:val="00033177"/>
    <w:rsid w:val="00033F18"/>
    <w:rsid w:val="00033F9C"/>
    <w:rsid w:val="0003477D"/>
    <w:rsid w:val="00035692"/>
    <w:rsid w:val="000357BD"/>
    <w:rsid w:val="00037B32"/>
    <w:rsid w:val="00041196"/>
    <w:rsid w:val="00042831"/>
    <w:rsid w:val="0004293F"/>
    <w:rsid w:val="000434D8"/>
    <w:rsid w:val="00044458"/>
    <w:rsid w:val="00045815"/>
    <w:rsid w:val="000467BE"/>
    <w:rsid w:val="00047A9A"/>
    <w:rsid w:val="0005235F"/>
    <w:rsid w:val="00054FDC"/>
    <w:rsid w:val="0005783A"/>
    <w:rsid w:val="00060FBB"/>
    <w:rsid w:val="00061744"/>
    <w:rsid w:val="0006217D"/>
    <w:rsid w:val="0006258E"/>
    <w:rsid w:val="00063D40"/>
    <w:rsid w:val="00064007"/>
    <w:rsid w:val="00066144"/>
    <w:rsid w:val="000666B2"/>
    <w:rsid w:val="00066A5C"/>
    <w:rsid w:val="00067187"/>
    <w:rsid w:val="000678A1"/>
    <w:rsid w:val="00067A76"/>
    <w:rsid w:val="00073343"/>
    <w:rsid w:val="000738E3"/>
    <w:rsid w:val="00074772"/>
    <w:rsid w:val="00074AAF"/>
    <w:rsid w:val="00074D1F"/>
    <w:rsid w:val="000752BF"/>
    <w:rsid w:val="000775E5"/>
    <w:rsid w:val="00077815"/>
    <w:rsid w:val="00082799"/>
    <w:rsid w:val="00082844"/>
    <w:rsid w:val="00083BD7"/>
    <w:rsid w:val="00086CC0"/>
    <w:rsid w:val="0008710D"/>
    <w:rsid w:val="000902FA"/>
    <w:rsid w:val="000913FC"/>
    <w:rsid w:val="00091925"/>
    <w:rsid w:val="00093B4C"/>
    <w:rsid w:val="00093CF7"/>
    <w:rsid w:val="00093F22"/>
    <w:rsid w:val="00094953"/>
    <w:rsid w:val="0009591E"/>
    <w:rsid w:val="0009592C"/>
    <w:rsid w:val="00097A61"/>
    <w:rsid w:val="00097F8A"/>
    <w:rsid w:val="000A0AF9"/>
    <w:rsid w:val="000A3E4A"/>
    <w:rsid w:val="000A540D"/>
    <w:rsid w:val="000A6EA5"/>
    <w:rsid w:val="000B051B"/>
    <w:rsid w:val="000B0CCE"/>
    <w:rsid w:val="000B5D5D"/>
    <w:rsid w:val="000C01DE"/>
    <w:rsid w:val="000C0D4A"/>
    <w:rsid w:val="000C1583"/>
    <w:rsid w:val="000C2429"/>
    <w:rsid w:val="000C353D"/>
    <w:rsid w:val="000C42FD"/>
    <w:rsid w:val="000C599A"/>
    <w:rsid w:val="000C5D7C"/>
    <w:rsid w:val="000C635E"/>
    <w:rsid w:val="000C70A2"/>
    <w:rsid w:val="000D07BE"/>
    <w:rsid w:val="000D1866"/>
    <w:rsid w:val="000D192A"/>
    <w:rsid w:val="000D47AC"/>
    <w:rsid w:val="000D50BB"/>
    <w:rsid w:val="000D5409"/>
    <w:rsid w:val="000D59D8"/>
    <w:rsid w:val="000D6938"/>
    <w:rsid w:val="000E01BC"/>
    <w:rsid w:val="000E18E8"/>
    <w:rsid w:val="000E283D"/>
    <w:rsid w:val="000E3A62"/>
    <w:rsid w:val="000E4FE5"/>
    <w:rsid w:val="000E565D"/>
    <w:rsid w:val="000E59E3"/>
    <w:rsid w:val="000E648C"/>
    <w:rsid w:val="000E6BCF"/>
    <w:rsid w:val="000F00A0"/>
    <w:rsid w:val="000F19CE"/>
    <w:rsid w:val="000F2632"/>
    <w:rsid w:val="000F341D"/>
    <w:rsid w:val="000F561B"/>
    <w:rsid w:val="000F646D"/>
    <w:rsid w:val="000F6CE2"/>
    <w:rsid w:val="00101A5C"/>
    <w:rsid w:val="001023B9"/>
    <w:rsid w:val="0010252D"/>
    <w:rsid w:val="00105D96"/>
    <w:rsid w:val="00110034"/>
    <w:rsid w:val="001102EC"/>
    <w:rsid w:val="001109E9"/>
    <w:rsid w:val="00110CC9"/>
    <w:rsid w:val="001126FE"/>
    <w:rsid w:val="00112910"/>
    <w:rsid w:val="00112A5C"/>
    <w:rsid w:val="001133BF"/>
    <w:rsid w:val="00114B50"/>
    <w:rsid w:val="00114CDD"/>
    <w:rsid w:val="00120079"/>
    <w:rsid w:val="00120663"/>
    <w:rsid w:val="001207FD"/>
    <w:rsid w:val="00120FE8"/>
    <w:rsid w:val="00124B00"/>
    <w:rsid w:val="00127832"/>
    <w:rsid w:val="00127C46"/>
    <w:rsid w:val="0013109E"/>
    <w:rsid w:val="00131C67"/>
    <w:rsid w:val="00132D6D"/>
    <w:rsid w:val="00132DE0"/>
    <w:rsid w:val="00133662"/>
    <w:rsid w:val="001339E3"/>
    <w:rsid w:val="001357DF"/>
    <w:rsid w:val="00135ABB"/>
    <w:rsid w:val="001366AB"/>
    <w:rsid w:val="00140A82"/>
    <w:rsid w:val="00141DF7"/>
    <w:rsid w:val="0014406F"/>
    <w:rsid w:val="00144D05"/>
    <w:rsid w:val="001467B5"/>
    <w:rsid w:val="001477AF"/>
    <w:rsid w:val="00147C9A"/>
    <w:rsid w:val="00150047"/>
    <w:rsid w:val="00152ADD"/>
    <w:rsid w:val="00160CC7"/>
    <w:rsid w:val="00162B6F"/>
    <w:rsid w:val="00162CF0"/>
    <w:rsid w:val="00163E01"/>
    <w:rsid w:val="001646B9"/>
    <w:rsid w:val="00166257"/>
    <w:rsid w:val="001663F5"/>
    <w:rsid w:val="00166953"/>
    <w:rsid w:val="00167DB5"/>
    <w:rsid w:val="001710C6"/>
    <w:rsid w:val="0017199E"/>
    <w:rsid w:val="0017212E"/>
    <w:rsid w:val="001728E6"/>
    <w:rsid w:val="001732A6"/>
    <w:rsid w:val="001735C6"/>
    <w:rsid w:val="00173F29"/>
    <w:rsid w:val="00175ABD"/>
    <w:rsid w:val="001800D5"/>
    <w:rsid w:val="0018306D"/>
    <w:rsid w:val="001837EF"/>
    <w:rsid w:val="00184F55"/>
    <w:rsid w:val="00185760"/>
    <w:rsid w:val="001879CC"/>
    <w:rsid w:val="0019044B"/>
    <w:rsid w:val="001905F6"/>
    <w:rsid w:val="00190915"/>
    <w:rsid w:val="00191C7F"/>
    <w:rsid w:val="00191E68"/>
    <w:rsid w:val="0019340F"/>
    <w:rsid w:val="00193742"/>
    <w:rsid w:val="00194A5B"/>
    <w:rsid w:val="0019547C"/>
    <w:rsid w:val="001A10A3"/>
    <w:rsid w:val="001A143D"/>
    <w:rsid w:val="001A3819"/>
    <w:rsid w:val="001A496C"/>
    <w:rsid w:val="001A5B1A"/>
    <w:rsid w:val="001A7EAA"/>
    <w:rsid w:val="001B1B30"/>
    <w:rsid w:val="001B20BF"/>
    <w:rsid w:val="001B2334"/>
    <w:rsid w:val="001B28CA"/>
    <w:rsid w:val="001B2A29"/>
    <w:rsid w:val="001B2CCF"/>
    <w:rsid w:val="001B2F71"/>
    <w:rsid w:val="001B3D79"/>
    <w:rsid w:val="001B5DD2"/>
    <w:rsid w:val="001B71E9"/>
    <w:rsid w:val="001B7250"/>
    <w:rsid w:val="001B767D"/>
    <w:rsid w:val="001C0A07"/>
    <w:rsid w:val="001C33FF"/>
    <w:rsid w:val="001C3B39"/>
    <w:rsid w:val="001C6463"/>
    <w:rsid w:val="001D0553"/>
    <w:rsid w:val="001D52C4"/>
    <w:rsid w:val="001D56F7"/>
    <w:rsid w:val="001D7B9D"/>
    <w:rsid w:val="001E0E64"/>
    <w:rsid w:val="001E0F7F"/>
    <w:rsid w:val="001E1C9D"/>
    <w:rsid w:val="001E2AD0"/>
    <w:rsid w:val="001E3218"/>
    <w:rsid w:val="001E3B3D"/>
    <w:rsid w:val="001E498B"/>
    <w:rsid w:val="001E4C68"/>
    <w:rsid w:val="001E4F5C"/>
    <w:rsid w:val="001E5221"/>
    <w:rsid w:val="001E606F"/>
    <w:rsid w:val="001E62D8"/>
    <w:rsid w:val="001E78B1"/>
    <w:rsid w:val="001E7AB0"/>
    <w:rsid w:val="001E7FD7"/>
    <w:rsid w:val="001F21EE"/>
    <w:rsid w:val="001F2C56"/>
    <w:rsid w:val="001F4AA1"/>
    <w:rsid w:val="001F69E4"/>
    <w:rsid w:val="001F77C0"/>
    <w:rsid w:val="001F7BA5"/>
    <w:rsid w:val="001F7DF6"/>
    <w:rsid w:val="001F7E6B"/>
    <w:rsid w:val="001F7F4D"/>
    <w:rsid w:val="0020107E"/>
    <w:rsid w:val="00201B26"/>
    <w:rsid w:val="00202ED8"/>
    <w:rsid w:val="00205D50"/>
    <w:rsid w:val="002061D7"/>
    <w:rsid w:val="00207639"/>
    <w:rsid w:val="00207F02"/>
    <w:rsid w:val="002114EE"/>
    <w:rsid w:val="00211503"/>
    <w:rsid w:val="00212446"/>
    <w:rsid w:val="00212A99"/>
    <w:rsid w:val="002170F6"/>
    <w:rsid w:val="00217D43"/>
    <w:rsid w:val="00217F84"/>
    <w:rsid w:val="00222720"/>
    <w:rsid w:val="00222BF9"/>
    <w:rsid w:val="00222CD6"/>
    <w:rsid w:val="00223EFA"/>
    <w:rsid w:val="00225F39"/>
    <w:rsid w:val="0022747A"/>
    <w:rsid w:val="002275BB"/>
    <w:rsid w:val="002276DF"/>
    <w:rsid w:val="00227F78"/>
    <w:rsid w:val="00230812"/>
    <w:rsid w:val="00231258"/>
    <w:rsid w:val="00231ACF"/>
    <w:rsid w:val="002323A3"/>
    <w:rsid w:val="002329B5"/>
    <w:rsid w:val="002331C7"/>
    <w:rsid w:val="00233DFC"/>
    <w:rsid w:val="00233F44"/>
    <w:rsid w:val="00233F6D"/>
    <w:rsid w:val="00235927"/>
    <w:rsid w:val="00237131"/>
    <w:rsid w:val="002413B9"/>
    <w:rsid w:val="00242538"/>
    <w:rsid w:val="002452B8"/>
    <w:rsid w:val="002454CE"/>
    <w:rsid w:val="00246F65"/>
    <w:rsid w:val="0024781A"/>
    <w:rsid w:val="002501DF"/>
    <w:rsid w:val="002504AC"/>
    <w:rsid w:val="00250619"/>
    <w:rsid w:val="00250AF2"/>
    <w:rsid w:val="0025153A"/>
    <w:rsid w:val="002547F7"/>
    <w:rsid w:val="002553C0"/>
    <w:rsid w:val="002555C4"/>
    <w:rsid w:val="00255997"/>
    <w:rsid w:val="002564E6"/>
    <w:rsid w:val="002632CB"/>
    <w:rsid w:val="00265EF1"/>
    <w:rsid w:val="00266077"/>
    <w:rsid w:val="00267213"/>
    <w:rsid w:val="00267432"/>
    <w:rsid w:val="002678D9"/>
    <w:rsid w:val="00267912"/>
    <w:rsid w:val="00267ACB"/>
    <w:rsid w:val="002722C3"/>
    <w:rsid w:val="00272943"/>
    <w:rsid w:val="00272DA7"/>
    <w:rsid w:val="00273338"/>
    <w:rsid w:val="0027351B"/>
    <w:rsid w:val="0027453C"/>
    <w:rsid w:val="00274C49"/>
    <w:rsid w:val="00275030"/>
    <w:rsid w:val="00275F15"/>
    <w:rsid w:val="00275FFF"/>
    <w:rsid w:val="0027676B"/>
    <w:rsid w:val="00277688"/>
    <w:rsid w:val="00277E6B"/>
    <w:rsid w:val="00277EF2"/>
    <w:rsid w:val="00280956"/>
    <w:rsid w:val="00282113"/>
    <w:rsid w:val="00282885"/>
    <w:rsid w:val="00282B98"/>
    <w:rsid w:val="00283E65"/>
    <w:rsid w:val="00283E77"/>
    <w:rsid w:val="00286D6F"/>
    <w:rsid w:val="002906CF"/>
    <w:rsid w:val="002908BD"/>
    <w:rsid w:val="002912BD"/>
    <w:rsid w:val="00293A56"/>
    <w:rsid w:val="00296918"/>
    <w:rsid w:val="00296FF1"/>
    <w:rsid w:val="002A027C"/>
    <w:rsid w:val="002A06C7"/>
    <w:rsid w:val="002A144F"/>
    <w:rsid w:val="002A212B"/>
    <w:rsid w:val="002A263B"/>
    <w:rsid w:val="002A2823"/>
    <w:rsid w:val="002A343F"/>
    <w:rsid w:val="002A3C5B"/>
    <w:rsid w:val="002A485B"/>
    <w:rsid w:val="002A652A"/>
    <w:rsid w:val="002B0157"/>
    <w:rsid w:val="002B086D"/>
    <w:rsid w:val="002B4155"/>
    <w:rsid w:val="002C1AF6"/>
    <w:rsid w:val="002C1B23"/>
    <w:rsid w:val="002C2175"/>
    <w:rsid w:val="002C266A"/>
    <w:rsid w:val="002C2962"/>
    <w:rsid w:val="002C2C18"/>
    <w:rsid w:val="002C3089"/>
    <w:rsid w:val="002C43CD"/>
    <w:rsid w:val="002C4CFA"/>
    <w:rsid w:val="002C79ED"/>
    <w:rsid w:val="002D06E3"/>
    <w:rsid w:val="002D27EB"/>
    <w:rsid w:val="002D2F2B"/>
    <w:rsid w:val="002D3885"/>
    <w:rsid w:val="002D3D47"/>
    <w:rsid w:val="002D4675"/>
    <w:rsid w:val="002D5B60"/>
    <w:rsid w:val="002D638B"/>
    <w:rsid w:val="002D7175"/>
    <w:rsid w:val="002D7985"/>
    <w:rsid w:val="002E07AD"/>
    <w:rsid w:val="002E30EE"/>
    <w:rsid w:val="002E329F"/>
    <w:rsid w:val="002E37BA"/>
    <w:rsid w:val="002E42E4"/>
    <w:rsid w:val="002E4C81"/>
    <w:rsid w:val="002E5A37"/>
    <w:rsid w:val="002E5EA4"/>
    <w:rsid w:val="002E5EB7"/>
    <w:rsid w:val="002E61C8"/>
    <w:rsid w:val="002E75AA"/>
    <w:rsid w:val="002F0282"/>
    <w:rsid w:val="002F12CC"/>
    <w:rsid w:val="002F16E4"/>
    <w:rsid w:val="002F21B9"/>
    <w:rsid w:val="002F239E"/>
    <w:rsid w:val="002F47A6"/>
    <w:rsid w:val="002F5A19"/>
    <w:rsid w:val="002F60AD"/>
    <w:rsid w:val="002F7E7B"/>
    <w:rsid w:val="00301847"/>
    <w:rsid w:val="00302825"/>
    <w:rsid w:val="00302D03"/>
    <w:rsid w:val="0030564E"/>
    <w:rsid w:val="0030663D"/>
    <w:rsid w:val="00306FC8"/>
    <w:rsid w:val="003073DD"/>
    <w:rsid w:val="00310373"/>
    <w:rsid w:val="00310848"/>
    <w:rsid w:val="00310D59"/>
    <w:rsid w:val="00311D4C"/>
    <w:rsid w:val="00312D2F"/>
    <w:rsid w:val="00315579"/>
    <w:rsid w:val="00316011"/>
    <w:rsid w:val="003166D1"/>
    <w:rsid w:val="003252B5"/>
    <w:rsid w:val="003252F5"/>
    <w:rsid w:val="00325AF5"/>
    <w:rsid w:val="00325D40"/>
    <w:rsid w:val="003276AB"/>
    <w:rsid w:val="0033118C"/>
    <w:rsid w:val="00331867"/>
    <w:rsid w:val="00332CA5"/>
    <w:rsid w:val="0033308A"/>
    <w:rsid w:val="00334282"/>
    <w:rsid w:val="00336882"/>
    <w:rsid w:val="00336889"/>
    <w:rsid w:val="00337B15"/>
    <w:rsid w:val="00340A03"/>
    <w:rsid w:val="00340BBE"/>
    <w:rsid w:val="00340DC8"/>
    <w:rsid w:val="003412EE"/>
    <w:rsid w:val="00341BCC"/>
    <w:rsid w:val="0034246E"/>
    <w:rsid w:val="00342557"/>
    <w:rsid w:val="00345062"/>
    <w:rsid w:val="003457CA"/>
    <w:rsid w:val="00345F9C"/>
    <w:rsid w:val="003466C4"/>
    <w:rsid w:val="00350A60"/>
    <w:rsid w:val="00351CC1"/>
    <w:rsid w:val="00351E17"/>
    <w:rsid w:val="003540BF"/>
    <w:rsid w:val="00354687"/>
    <w:rsid w:val="00355347"/>
    <w:rsid w:val="0035611F"/>
    <w:rsid w:val="00357C98"/>
    <w:rsid w:val="003604AC"/>
    <w:rsid w:val="00360B07"/>
    <w:rsid w:val="00361B4F"/>
    <w:rsid w:val="00363A7E"/>
    <w:rsid w:val="00364CA9"/>
    <w:rsid w:val="00364CAB"/>
    <w:rsid w:val="00365B77"/>
    <w:rsid w:val="0036689C"/>
    <w:rsid w:val="0037118A"/>
    <w:rsid w:val="00372DAF"/>
    <w:rsid w:val="003730A8"/>
    <w:rsid w:val="0037332A"/>
    <w:rsid w:val="0037356E"/>
    <w:rsid w:val="00374613"/>
    <w:rsid w:val="00375679"/>
    <w:rsid w:val="003760F5"/>
    <w:rsid w:val="003779B4"/>
    <w:rsid w:val="00382D70"/>
    <w:rsid w:val="003830D8"/>
    <w:rsid w:val="00383419"/>
    <w:rsid w:val="003836C2"/>
    <w:rsid w:val="00383E87"/>
    <w:rsid w:val="00384291"/>
    <w:rsid w:val="0038553A"/>
    <w:rsid w:val="003856E3"/>
    <w:rsid w:val="00385CA7"/>
    <w:rsid w:val="00390C88"/>
    <w:rsid w:val="003916C9"/>
    <w:rsid w:val="00391B4D"/>
    <w:rsid w:val="00391FF0"/>
    <w:rsid w:val="003952E5"/>
    <w:rsid w:val="003967FF"/>
    <w:rsid w:val="00396C75"/>
    <w:rsid w:val="003971B2"/>
    <w:rsid w:val="003A0099"/>
    <w:rsid w:val="003A055D"/>
    <w:rsid w:val="003A09C3"/>
    <w:rsid w:val="003A0B90"/>
    <w:rsid w:val="003A4990"/>
    <w:rsid w:val="003A4DA6"/>
    <w:rsid w:val="003A58F7"/>
    <w:rsid w:val="003A64EA"/>
    <w:rsid w:val="003B0DF0"/>
    <w:rsid w:val="003B0F24"/>
    <w:rsid w:val="003B11CD"/>
    <w:rsid w:val="003B1A23"/>
    <w:rsid w:val="003B1B60"/>
    <w:rsid w:val="003B1EB7"/>
    <w:rsid w:val="003B6154"/>
    <w:rsid w:val="003B6281"/>
    <w:rsid w:val="003B6898"/>
    <w:rsid w:val="003B6AD2"/>
    <w:rsid w:val="003B71F5"/>
    <w:rsid w:val="003C0EED"/>
    <w:rsid w:val="003C0FCC"/>
    <w:rsid w:val="003C13AD"/>
    <w:rsid w:val="003C16A7"/>
    <w:rsid w:val="003C26E1"/>
    <w:rsid w:val="003C274C"/>
    <w:rsid w:val="003C2D0A"/>
    <w:rsid w:val="003C2DE4"/>
    <w:rsid w:val="003C359E"/>
    <w:rsid w:val="003C4064"/>
    <w:rsid w:val="003C42C1"/>
    <w:rsid w:val="003C4DC4"/>
    <w:rsid w:val="003C512C"/>
    <w:rsid w:val="003C6743"/>
    <w:rsid w:val="003C7577"/>
    <w:rsid w:val="003C792C"/>
    <w:rsid w:val="003C7C85"/>
    <w:rsid w:val="003D0436"/>
    <w:rsid w:val="003D1827"/>
    <w:rsid w:val="003D3E85"/>
    <w:rsid w:val="003D4599"/>
    <w:rsid w:val="003E0A69"/>
    <w:rsid w:val="003E0CD8"/>
    <w:rsid w:val="003E0EDD"/>
    <w:rsid w:val="003E235A"/>
    <w:rsid w:val="003E24F2"/>
    <w:rsid w:val="003E3971"/>
    <w:rsid w:val="003E3C0C"/>
    <w:rsid w:val="003E508D"/>
    <w:rsid w:val="003E56D4"/>
    <w:rsid w:val="003E576D"/>
    <w:rsid w:val="003E59CB"/>
    <w:rsid w:val="003E7EE5"/>
    <w:rsid w:val="003F10B9"/>
    <w:rsid w:val="003F2374"/>
    <w:rsid w:val="003F29DC"/>
    <w:rsid w:val="003F3DF9"/>
    <w:rsid w:val="003F437B"/>
    <w:rsid w:val="003F55B2"/>
    <w:rsid w:val="003F6618"/>
    <w:rsid w:val="0040084D"/>
    <w:rsid w:val="004033D8"/>
    <w:rsid w:val="004041D6"/>
    <w:rsid w:val="00405C78"/>
    <w:rsid w:val="00405E2C"/>
    <w:rsid w:val="004100F2"/>
    <w:rsid w:val="00410FF5"/>
    <w:rsid w:val="0041102E"/>
    <w:rsid w:val="004115EF"/>
    <w:rsid w:val="00416990"/>
    <w:rsid w:val="0041779E"/>
    <w:rsid w:val="00422429"/>
    <w:rsid w:val="00422B47"/>
    <w:rsid w:val="004253E4"/>
    <w:rsid w:val="00425C7B"/>
    <w:rsid w:val="00430654"/>
    <w:rsid w:val="0043195D"/>
    <w:rsid w:val="00431E34"/>
    <w:rsid w:val="0043288D"/>
    <w:rsid w:val="004336BA"/>
    <w:rsid w:val="004340FA"/>
    <w:rsid w:val="00434109"/>
    <w:rsid w:val="0043619E"/>
    <w:rsid w:val="004362F1"/>
    <w:rsid w:val="00441C6B"/>
    <w:rsid w:val="00445197"/>
    <w:rsid w:val="00446D5A"/>
    <w:rsid w:val="0044721D"/>
    <w:rsid w:val="00450BE3"/>
    <w:rsid w:val="00450FF0"/>
    <w:rsid w:val="00451A92"/>
    <w:rsid w:val="00453B82"/>
    <w:rsid w:val="00453C99"/>
    <w:rsid w:val="00455051"/>
    <w:rsid w:val="00457427"/>
    <w:rsid w:val="00457D17"/>
    <w:rsid w:val="004605C5"/>
    <w:rsid w:val="0046235B"/>
    <w:rsid w:val="004632AF"/>
    <w:rsid w:val="004636C9"/>
    <w:rsid w:val="00463BFE"/>
    <w:rsid w:val="004674F5"/>
    <w:rsid w:val="00467E2C"/>
    <w:rsid w:val="00470555"/>
    <w:rsid w:val="00470AE7"/>
    <w:rsid w:val="00473610"/>
    <w:rsid w:val="00473921"/>
    <w:rsid w:val="004739A8"/>
    <w:rsid w:val="004750C9"/>
    <w:rsid w:val="00475899"/>
    <w:rsid w:val="00475C9E"/>
    <w:rsid w:val="00475D7F"/>
    <w:rsid w:val="00476502"/>
    <w:rsid w:val="004774D8"/>
    <w:rsid w:val="00477F50"/>
    <w:rsid w:val="00477F8D"/>
    <w:rsid w:val="00480ADE"/>
    <w:rsid w:val="00481550"/>
    <w:rsid w:val="00483A41"/>
    <w:rsid w:val="00484EB3"/>
    <w:rsid w:val="00492561"/>
    <w:rsid w:val="00493325"/>
    <w:rsid w:val="0049403B"/>
    <w:rsid w:val="00494320"/>
    <w:rsid w:val="00494DFC"/>
    <w:rsid w:val="0049538B"/>
    <w:rsid w:val="004968C6"/>
    <w:rsid w:val="00496E26"/>
    <w:rsid w:val="004971B6"/>
    <w:rsid w:val="00497640"/>
    <w:rsid w:val="004A13DA"/>
    <w:rsid w:val="004A2010"/>
    <w:rsid w:val="004A4E89"/>
    <w:rsid w:val="004A5212"/>
    <w:rsid w:val="004A5634"/>
    <w:rsid w:val="004A5F86"/>
    <w:rsid w:val="004A6570"/>
    <w:rsid w:val="004A69B1"/>
    <w:rsid w:val="004B0456"/>
    <w:rsid w:val="004B0532"/>
    <w:rsid w:val="004B22CD"/>
    <w:rsid w:val="004B40D6"/>
    <w:rsid w:val="004B4978"/>
    <w:rsid w:val="004B4BB4"/>
    <w:rsid w:val="004B51A4"/>
    <w:rsid w:val="004B7A0E"/>
    <w:rsid w:val="004B7F0A"/>
    <w:rsid w:val="004C057B"/>
    <w:rsid w:val="004C0B9B"/>
    <w:rsid w:val="004C32F0"/>
    <w:rsid w:val="004C3391"/>
    <w:rsid w:val="004C34A0"/>
    <w:rsid w:val="004C3DA3"/>
    <w:rsid w:val="004C4B55"/>
    <w:rsid w:val="004C60EA"/>
    <w:rsid w:val="004C7142"/>
    <w:rsid w:val="004C7274"/>
    <w:rsid w:val="004D049D"/>
    <w:rsid w:val="004D1117"/>
    <w:rsid w:val="004D35DB"/>
    <w:rsid w:val="004D59A4"/>
    <w:rsid w:val="004D5D40"/>
    <w:rsid w:val="004D60EA"/>
    <w:rsid w:val="004D65E3"/>
    <w:rsid w:val="004D6A05"/>
    <w:rsid w:val="004E09E5"/>
    <w:rsid w:val="004E1220"/>
    <w:rsid w:val="004E372E"/>
    <w:rsid w:val="004E3ED0"/>
    <w:rsid w:val="004E66DA"/>
    <w:rsid w:val="004E680D"/>
    <w:rsid w:val="004E6C4D"/>
    <w:rsid w:val="004E70E1"/>
    <w:rsid w:val="004F22CE"/>
    <w:rsid w:val="004F3296"/>
    <w:rsid w:val="004F3EFE"/>
    <w:rsid w:val="004F4866"/>
    <w:rsid w:val="004F6184"/>
    <w:rsid w:val="004F6849"/>
    <w:rsid w:val="00500BB6"/>
    <w:rsid w:val="005031CC"/>
    <w:rsid w:val="00503C83"/>
    <w:rsid w:val="0050617D"/>
    <w:rsid w:val="00507B90"/>
    <w:rsid w:val="005112BE"/>
    <w:rsid w:val="00511860"/>
    <w:rsid w:val="0051206D"/>
    <w:rsid w:val="00512E49"/>
    <w:rsid w:val="00512F14"/>
    <w:rsid w:val="0051366A"/>
    <w:rsid w:val="0051371D"/>
    <w:rsid w:val="005138B4"/>
    <w:rsid w:val="00513959"/>
    <w:rsid w:val="00513F74"/>
    <w:rsid w:val="00514C53"/>
    <w:rsid w:val="00515B20"/>
    <w:rsid w:val="005202BE"/>
    <w:rsid w:val="00521152"/>
    <w:rsid w:val="00521B42"/>
    <w:rsid w:val="005220A6"/>
    <w:rsid w:val="0052273B"/>
    <w:rsid w:val="00523DF5"/>
    <w:rsid w:val="0052473B"/>
    <w:rsid w:val="005259A8"/>
    <w:rsid w:val="00525DF7"/>
    <w:rsid w:val="00525F06"/>
    <w:rsid w:val="005272C4"/>
    <w:rsid w:val="00527D22"/>
    <w:rsid w:val="00530324"/>
    <w:rsid w:val="00530645"/>
    <w:rsid w:val="00530F5F"/>
    <w:rsid w:val="0053121F"/>
    <w:rsid w:val="00531674"/>
    <w:rsid w:val="00531733"/>
    <w:rsid w:val="0053219C"/>
    <w:rsid w:val="005325CA"/>
    <w:rsid w:val="0053437A"/>
    <w:rsid w:val="005351C3"/>
    <w:rsid w:val="00535D5C"/>
    <w:rsid w:val="00535EA7"/>
    <w:rsid w:val="00537242"/>
    <w:rsid w:val="00537D89"/>
    <w:rsid w:val="00540C47"/>
    <w:rsid w:val="00541E5F"/>
    <w:rsid w:val="0054254F"/>
    <w:rsid w:val="0054333D"/>
    <w:rsid w:val="005469B7"/>
    <w:rsid w:val="00546D5B"/>
    <w:rsid w:val="005479D3"/>
    <w:rsid w:val="00550026"/>
    <w:rsid w:val="005504BE"/>
    <w:rsid w:val="00554D13"/>
    <w:rsid w:val="00554D85"/>
    <w:rsid w:val="00556FC0"/>
    <w:rsid w:val="00557648"/>
    <w:rsid w:val="00557927"/>
    <w:rsid w:val="005612E9"/>
    <w:rsid w:val="00562BB7"/>
    <w:rsid w:val="005633E3"/>
    <w:rsid w:val="00563A6C"/>
    <w:rsid w:val="00563E54"/>
    <w:rsid w:val="00565E37"/>
    <w:rsid w:val="00572889"/>
    <w:rsid w:val="00572A12"/>
    <w:rsid w:val="005737D2"/>
    <w:rsid w:val="00574683"/>
    <w:rsid w:val="00575CCF"/>
    <w:rsid w:val="005771C8"/>
    <w:rsid w:val="005774B9"/>
    <w:rsid w:val="00577566"/>
    <w:rsid w:val="00580862"/>
    <w:rsid w:val="00581F01"/>
    <w:rsid w:val="00584740"/>
    <w:rsid w:val="0058475B"/>
    <w:rsid w:val="00584A74"/>
    <w:rsid w:val="005878E2"/>
    <w:rsid w:val="00587E92"/>
    <w:rsid w:val="00590EE7"/>
    <w:rsid w:val="00591815"/>
    <w:rsid w:val="00591F35"/>
    <w:rsid w:val="00592D68"/>
    <w:rsid w:val="00593C52"/>
    <w:rsid w:val="00593CA1"/>
    <w:rsid w:val="005944E6"/>
    <w:rsid w:val="00594CA3"/>
    <w:rsid w:val="005958E4"/>
    <w:rsid w:val="00596165"/>
    <w:rsid w:val="005966A4"/>
    <w:rsid w:val="005968C5"/>
    <w:rsid w:val="005A10CD"/>
    <w:rsid w:val="005A1B71"/>
    <w:rsid w:val="005A42BE"/>
    <w:rsid w:val="005A43A3"/>
    <w:rsid w:val="005A4C14"/>
    <w:rsid w:val="005A4E19"/>
    <w:rsid w:val="005A4EA3"/>
    <w:rsid w:val="005A4FD4"/>
    <w:rsid w:val="005A5532"/>
    <w:rsid w:val="005A631D"/>
    <w:rsid w:val="005A7D09"/>
    <w:rsid w:val="005B106D"/>
    <w:rsid w:val="005B3B1B"/>
    <w:rsid w:val="005B42F8"/>
    <w:rsid w:val="005B5912"/>
    <w:rsid w:val="005B79F0"/>
    <w:rsid w:val="005C1732"/>
    <w:rsid w:val="005C2053"/>
    <w:rsid w:val="005C3932"/>
    <w:rsid w:val="005C4993"/>
    <w:rsid w:val="005C4AE7"/>
    <w:rsid w:val="005C5982"/>
    <w:rsid w:val="005C6DDF"/>
    <w:rsid w:val="005C7B38"/>
    <w:rsid w:val="005C7B47"/>
    <w:rsid w:val="005C7F98"/>
    <w:rsid w:val="005D04D3"/>
    <w:rsid w:val="005D0D64"/>
    <w:rsid w:val="005D2A36"/>
    <w:rsid w:val="005D2E03"/>
    <w:rsid w:val="005D2FD2"/>
    <w:rsid w:val="005D4D7A"/>
    <w:rsid w:val="005E01ED"/>
    <w:rsid w:val="005E0C35"/>
    <w:rsid w:val="005E0CA7"/>
    <w:rsid w:val="005E17B1"/>
    <w:rsid w:val="005E27E0"/>
    <w:rsid w:val="005E2E0D"/>
    <w:rsid w:val="005E3746"/>
    <w:rsid w:val="005E55E6"/>
    <w:rsid w:val="005E58C2"/>
    <w:rsid w:val="005E5A8E"/>
    <w:rsid w:val="005E6E16"/>
    <w:rsid w:val="005F055F"/>
    <w:rsid w:val="005F0D59"/>
    <w:rsid w:val="005F206A"/>
    <w:rsid w:val="005F520F"/>
    <w:rsid w:val="005F542A"/>
    <w:rsid w:val="005F5B55"/>
    <w:rsid w:val="005F5D63"/>
    <w:rsid w:val="005F74C9"/>
    <w:rsid w:val="0060166F"/>
    <w:rsid w:val="006019AB"/>
    <w:rsid w:val="00601AE2"/>
    <w:rsid w:val="0060261C"/>
    <w:rsid w:val="006026D7"/>
    <w:rsid w:val="006040B0"/>
    <w:rsid w:val="00605407"/>
    <w:rsid w:val="00605733"/>
    <w:rsid w:val="00605F4E"/>
    <w:rsid w:val="006074F9"/>
    <w:rsid w:val="00607755"/>
    <w:rsid w:val="00607829"/>
    <w:rsid w:val="00607B52"/>
    <w:rsid w:val="00610B64"/>
    <w:rsid w:val="00611AC4"/>
    <w:rsid w:val="00612CE9"/>
    <w:rsid w:val="00613F1E"/>
    <w:rsid w:val="00614DDC"/>
    <w:rsid w:val="00615C80"/>
    <w:rsid w:val="0062032C"/>
    <w:rsid w:val="0062088A"/>
    <w:rsid w:val="00620970"/>
    <w:rsid w:val="00620FB2"/>
    <w:rsid w:val="006217F2"/>
    <w:rsid w:val="00622E08"/>
    <w:rsid w:val="00623954"/>
    <w:rsid w:val="006241A1"/>
    <w:rsid w:val="006249F9"/>
    <w:rsid w:val="00625637"/>
    <w:rsid w:val="006264F9"/>
    <w:rsid w:val="00627B0D"/>
    <w:rsid w:val="006305A6"/>
    <w:rsid w:val="00630F0D"/>
    <w:rsid w:val="00631EE5"/>
    <w:rsid w:val="00632341"/>
    <w:rsid w:val="00632599"/>
    <w:rsid w:val="00632836"/>
    <w:rsid w:val="00632FF9"/>
    <w:rsid w:val="006340EC"/>
    <w:rsid w:val="00634114"/>
    <w:rsid w:val="0063436D"/>
    <w:rsid w:val="006352E7"/>
    <w:rsid w:val="0063752F"/>
    <w:rsid w:val="00637DBD"/>
    <w:rsid w:val="006411FA"/>
    <w:rsid w:val="00641536"/>
    <w:rsid w:val="00642246"/>
    <w:rsid w:val="00642389"/>
    <w:rsid w:val="00642494"/>
    <w:rsid w:val="00642D71"/>
    <w:rsid w:val="006434ED"/>
    <w:rsid w:val="006437D3"/>
    <w:rsid w:val="0064469D"/>
    <w:rsid w:val="00646568"/>
    <w:rsid w:val="00646B73"/>
    <w:rsid w:val="006473CE"/>
    <w:rsid w:val="00647511"/>
    <w:rsid w:val="00651047"/>
    <w:rsid w:val="0065458E"/>
    <w:rsid w:val="00656ECB"/>
    <w:rsid w:val="00657764"/>
    <w:rsid w:val="00661825"/>
    <w:rsid w:val="00661E9E"/>
    <w:rsid w:val="00662513"/>
    <w:rsid w:val="00667CEC"/>
    <w:rsid w:val="006701D9"/>
    <w:rsid w:val="0067021F"/>
    <w:rsid w:val="006717DE"/>
    <w:rsid w:val="00671896"/>
    <w:rsid w:val="00672029"/>
    <w:rsid w:val="006749AE"/>
    <w:rsid w:val="00676530"/>
    <w:rsid w:val="00682A8B"/>
    <w:rsid w:val="006839E3"/>
    <w:rsid w:val="00684981"/>
    <w:rsid w:val="00684C20"/>
    <w:rsid w:val="00685CA7"/>
    <w:rsid w:val="00686128"/>
    <w:rsid w:val="0069053B"/>
    <w:rsid w:val="006920F1"/>
    <w:rsid w:val="00694762"/>
    <w:rsid w:val="00694827"/>
    <w:rsid w:val="006952AF"/>
    <w:rsid w:val="0069556A"/>
    <w:rsid w:val="00695933"/>
    <w:rsid w:val="00695C2D"/>
    <w:rsid w:val="0069660F"/>
    <w:rsid w:val="006966F1"/>
    <w:rsid w:val="006A1E7F"/>
    <w:rsid w:val="006A2233"/>
    <w:rsid w:val="006A2B83"/>
    <w:rsid w:val="006A4507"/>
    <w:rsid w:val="006A4756"/>
    <w:rsid w:val="006A5226"/>
    <w:rsid w:val="006A58F6"/>
    <w:rsid w:val="006A6BFB"/>
    <w:rsid w:val="006A7932"/>
    <w:rsid w:val="006A7C76"/>
    <w:rsid w:val="006B1382"/>
    <w:rsid w:val="006B1BFE"/>
    <w:rsid w:val="006B39DB"/>
    <w:rsid w:val="006B40F7"/>
    <w:rsid w:val="006B52B3"/>
    <w:rsid w:val="006B54D7"/>
    <w:rsid w:val="006B5527"/>
    <w:rsid w:val="006B57E7"/>
    <w:rsid w:val="006B5901"/>
    <w:rsid w:val="006B6C95"/>
    <w:rsid w:val="006B766E"/>
    <w:rsid w:val="006C074C"/>
    <w:rsid w:val="006C0BD9"/>
    <w:rsid w:val="006C1560"/>
    <w:rsid w:val="006C39C2"/>
    <w:rsid w:val="006C4A16"/>
    <w:rsid w:val="006C4C18"/>
    <w:rsid w:val="006C5D32"/>
    <w:rsid w:val="006C7110"/>
    <w:rsid w:val="006C7E41"/>
    <w:rsid w:val="006D00AC"/>
    <w:rsid w:val="006D065C"/>
    <w:rsid w:val="006D1107"/>
    <w:rsid w:val="006D1561"/>
    <w:rsid w:val="006D20A9"/>
    <w:rsid w:val="006D45AE"/>
    <w:rsid w:val="006D4935"/>
    <w:rsid w:val="006D4ABB"/>
    <w:rsid w:val="006D5ACE"/>
    <w:rsid w:val="006D64F3"/>
    <w:rsid w:val="006D66E4"/>
    <w:rsid w:val="006D6A18"/>
    <w:rsid w:val="006E0CED"/>
    <w:rsid w:val="006E1945"/>
    <w:rsid w:val="006E1F70"/>
    <w:rsid w:val="006E25FE"/>
    <w:rsid w:val="006E28E3"/>
    <w:rsid w:val="006E2919"/>
    <w:rsid w:val="006E44D5"/>
    <w:rsid w:val="006E4F2C"/>
    <w:rsid w:val="006E5573"/>
    <w:rsid w:val="006E5C0F"/>
    <w:rsid w:val="006E64A3"/>
    <w:rsid w:val="006E6FA3"/>
    <w:rsid w:val="006E7947"/>
    <w:rsid w:val="006F006F"/>
    <w:rsid w:val="006F459C"/>
    <w:rsid w:val="006F64EC"/>
    <w:rsid w:val="00700F8C"/>
    <w:rsid w:val="00701FD7"/>
    <w:rsid w:val="00703C5F"/>
    <w:rsid w:val="007046A8"/>
    <w:rsid w:val="0070547D"/>
    <w:rsid w:val="0070561B"/>
    <w:rsid w:val="00705CF8"/>
    <w:rsid w:val="00707498"/>
    <w:rsid w:val="0071090E"/>
    <w:rsid w:val="00711EBB"/>
    <w:rsid w:val="007129A9"/>
    <w:rsid w:val="0071509D"/>
    <w:rsid w:val="00715861"/>
    <w:rsid w:val="007175E8"/>
    <w:rsid w:val="00721A9B"/>
    <w:rsid w:val="007247AF"/>
    <w:rsid w:val="00727669"/>
    <w:rsid w:val="00727BB0"/>
    <w:rsid w:val="00731CFE"/>
    <w:rsid w:val="007327B6"/>
    <w:rsid w:val="00732A5C"/>
    <w:rsid w:val="0073393F"/>
    <w:rsid w:val="0073443C"/>
    <w:rsid w:val="0073701A"/>
    <w:rsid w:val="00737AAA"/>
    <w:rsid w:val="00737FA7"/>
    <w:rsid w:val="007404A4"/>
    <w:rsid w:val="007414A1"/>
    <w:rsid w:val="00741F2F"/>
    <w:rsid w:val="00742769"/>
    <w:rsid w:val="00742CFF"/>
    <w:rsid w:val="00743B49"/>
    <w:rsid w:val="00743C99"/>
    <w:rsid w:val="00744257"/>
    <w:rsid w:val="007457E5"/>
    <w:rsid w:val="0074592D"/>
    <w:rsid w:val="0074639D"/>
    <w:rsid w:val="00750D41"/>
    <w:rsid w:val="00752798"/>
    <w:rsid w:val="007557EA"/>
    <w:rsid w:val="00755A9D"/>
    <w:rsid w:val="0075605A"/>
    <w:rsid w:val="0076157C"/>
    <w:rsid w:val="0076299A"/>
    <w:rsid w:val="0076340F"/>
    <w:rsid w:val="00765DC3"/>
    <w:rsid w:val="00765FE6"/>
    <w:rsid w:val="0076743B"/>
    <w:rsid w:val="0076750D"/>
    <w:rsid w:val="007679EB"/>
    <w:rsid w:val="00770191"/>
    <w:rsid w:val="00770369"/>
    <w:rsid w:val="00771759"/>
    <w:rsid w:val="0077287E"/>
    <w:rsid w:val="00774E0A"/>
    <w:rsid w:val="00774E0B"/>
    <w:rsid w:val="00775A57"/>
    <w:rsid w:val="00776637"/>
    <w:rsid w:val="007775A8"/>
    <w:rsid w:val="00780056"/>
    <w:rsid w:val="007802A3"/>
    <w:rsid w:val="0078033B"/>
    <w:rsid w:val="007805D8"/>
    <w:rsid w:val="007813AA"/>
    <w:rsid w:val="0078228E"/>
    <w:rsid w:val="00783CBE"/>
    <w:rsid w:val="00785811"/>
    <w:rsid w:val="00786733"/>
    <w:rsid w:val="007878A7"/>
    <w:rsid w:val="00790995"/>
    <w:rsid w:val="00792219"/>
    <w:rsid w:val="00792F06"/>
    <w:rsid w:val="00794C9E"/>
    <w:rsid w:val="007967EC"/>
    <w:rsid w:val="00797594"/>
    <w:rsid w:val="00797664"/>
    <w:rsid w:val="00797E83"/>
    <w:rsid w:val="007A0551"/>
    <w:rsid w:val="007A1BCF"/>
    <w:rsid w:val="007A1FE1"/>
    <w:rsid w:val="007A441D"/>
    <w:rsid w:val="007A45C3"/>
    <w:rsid w:val="007A499C"/>
    <w:rsid w:val="007A7CA2"/>
    <w:rsid w:val="007B103C"/>
    <w:rsid w:val="007B1144"/>
    <w:rsid w:val="007B13E0"/>
    <w:rsid w:val="007B212C"/>
    <w:rsid w:val="007B2208"/>
    <w:rsid w:val="007B3FA8"/>
    <w:rsid w:val="007B5768"/>
    <w:rsid w:val="007B7276"/>
    <w:rsid w:val="007B744D"/>
    <w:rsid w:val="007C0882"/>
    <w:rsid w:val="007C255A"/>
    <w:rsid w:val="007C2B83"/>
    <w:rsid w:val="007C2D34"/>
    <w:rsid w:val="007C388C"/>
    <w:rsid w:val="007C3BD1"/>
    <w:rsid w:val="007C451E"/>
    <w:rsid w:val="007C4D9C"/>
    <w:rsid w:val="007C6AD1"/>
    <w:rsid w:val="007C6DE6"/>
    <w:rsid w:val="007D2BFD"/>
    <w:rsid w:val="007D41AD"/>
    <w:rsid w:val="007D42F5"/>
    <w:rsid w:val="007D4312"/>
    <w:rsid w:val="007D4C25"/>
    <w:rsid w:val="007D4F69"/>
    <w:rsid w:val="007D6266"/>
    <w:rsid w:val="007D72B2"/>
    <w:rsid w:val="007D7859"/>
    <w:rsid w:val="007E06F1"/>
    <w:rsid w:val="007E2873"/>
    <w:rsid w:val="007E54AE"/>
    <w:rsid w:val="007E555E"/>
    <w:rsid w:val="007E5767"/>
    <w:rsid w:val="007E69CA"/>
    <w:rsid w:val="007F101B"/>
    <w:rsid w:val="007F1A76"/>
    <w:rsid w:val="007F1E83"/>
    <w:rsid w:val="007F4789"/>
    <w:rsid w:val="007F4E9F"/>
    <w:rsid w:val="007F6781"/>
    <w:rsid w:val="007F6AEC"/>
    <w:rsid w:val="007F6E24"/>
    <w:rsid w:val="007F7153"/>
    <w:rsid w:val="007F7901"/>
    <w:rsid w:val="007F7AC9"/>
    <w:rsid w:val="007F7BA1"/>
    <w:rsid w:val="0080089B"/>
    <w:rsid w:val="00800CA9"/>
    <w:rsid w:val="008028DE"/>
    <w:rsid w:val="00803898"/>
    <w:rsid w:val="00804EF8"/>
    <w:rsid w:val="008060E7"/>
    <w:rsid w:val="00810F70"/>
    <w:rsid w:val="00813735"/>
    <w:rsid w:val="00813A02"/>
    <w:rsid w:val="00814C00"/>
    <w:rsid w:val="00815B6B"/>
    <w:rsid w:val="00816042"/>
    <w:rsid w:val="00816519"/>
    <w:rsid w:val="00817344"/>
    <w:rsid w:val="00817ABA"/>
    <w:rsid w:val="00820D29"/>
    <w:rsid w:val="00823FEA"/>
    <w:rsid w:val="00824550"/>
    <w:rsid w:val="00825624"/>
    <w:rsid w:val="00825A69"/>
    <w:rsid w:val="00825B96"/>
    <w:rsid w:val="00831331"/>
    <w:rsid w:val="0083139C"/>
    <w:rsid w:val="008363AB"/>
    <w:rsid w:val="0083685B"/>
    <w:rsid w:val="008403DD"/>
    <w:rsid w:val="00842200"/>
    <w:rsid w:val="00843DC9"/>
    <w:rsid w:val="00843DDC"/>
    <w:rsid w:val="00845D6F"/>
    <w:rsid w:val="0084613B"/>
    <w:rsid w:val="00846B65"/>
    <w:rsid w:val="00847951"/>
    <w:rsid w:val="00852F66"/>
    <w:rsid w:val="00854452"/>
    <w:rsid w:val="008545C4"/>
    <w:rsid w:val="00854A08"/>
    <w:rsid w:val="00854D87"/>
    <w:rsid w:val="0085540E"/>
    <w:rsid w:val="00855586"/>
    <w:rsid w:val="00855DB8"/>
    <w:rsid w:val="0085654A"/>
    <w:rsid w:val="0086166A"/>
    <w:rsid w:val="00861DFB"/>
    <w:rsid w:val="00862B44"/>
    <w:rsid w:val="00863942"/>
    <w:rsid w:val="008642FF"/>
    <w:rsid w:val="008646FA"/>
    <w:rsid w:val="0086612E"/>
    <w:rsid w:val="00867DC1"/>
    <w:rsid w:val="00870360"/>
    <w:rsid w:val="00870929"/>
    <w:rsid w:val="00871275"/>
    <w:rsid w:val="0087175B"/>
    <w:rsid w:val="0087196A"/>
    <w:rsid w:val="00871F88"/>
    <w:rsid w:val="00874538"/>
    <w:rsid w:val="0087459E"/>
    <w:rsid w:val="00875B07"/>
    <w:rsid w:val="0088011C"/>
    <w:rsid w:val="00881E84"/>
    <w:rsid w:val="00882052"/>
    <w:rsid w:val="00883F68"/>
    <w:rsid w:val="00884173"/>
    <w:rsid w:val="0088701C"/>
    <w:rsid w:val="008874EF"/>
    <w:rsid w:val="00887562"/>
    <w:rsid w:val="0089128D"/>
    <w:rsid w:val="0089470A"/>
    <w:rsid w:val="00894936"/>
    <w:rsid w:val="00894A4D"/>
    <w:rsid w:val="00896228"/>
    <w:rsid w:val="008974B9"/>
    <w:rsid w:val="008A1368"/>
    <w:rsid w:val="008A13B3"/>
    <w:rsid w:val="008A17EC"/>
    <w:rsid w:val="008A1C3B"/>
    <w:rsid w:val="008A2716"/>
    <w:rsid w:val="008A51F5"/>
    <w:rsid w:val="008A59AA"/>
    <w:rsid w:val="008A6F43"/>
    <w:rsid w:val="008A7F94"/>
    <w:rsid w:val="008B01C9"/>
    <w:rsid w:val="008B02EB"/>
    <w:rsid w:val="008B0AB5"/>
    <w:rsid w:val="008B1975"/>
    <w:rsid w:val="008B2CD2"/>
    <w:rsid w:val="008B34F6"/>
    <w:rsid w:val="008B3D52"/>
    <w:rsid w:val="008B467A"/>
    <w:rsid w:val="008B4D02"/>
    <w:rsid w:val="008B5F5A"/>
    <w:rsid w:val="008B7EC9"/>
    <w:rsid w:val="008C2E38"/>
    <w:rsid w:val="008C7598"/>
    <w:rsid w:val="008D157E"/>
    <w:rsid w:val="008D2058"/>
    <w:rsid w:val="008D25E1"/>
    <w:rsid w:val="008D2743"/>
    <w:rsid w:val="008D2C94"/>
    <w:rsid w:val="008D3847"/>
    <w:rsid w:val="008D39F6"/>
    <w:rsid w:val="008D4456"/>
    <w:rsid w:val="008D471B"/>
    <w:rsid w:val="008D477F"/>
    <w:rsid w:val="008D4DB0"/>
    <w:rsid w:val="008E1E5A"/>
    <w:rsid w:val="008E3281"/>
    <w:rsid w:val="008E33B8"/>
    <w:rsid w:val="008E5745"/>
    <w:rsid w:val="008E5BF0"/>
    <w:rsid w:val="008E5E4B"/>
    <w:rsid w:val="008E6D7C"/>
    <w:rsid w:val="008E7196"/>
    <w:rsid w:val="008E7950"/>
    <w:rsid w:val="008F04D7"/>
    <w:rsid w:val="008F075C"/>
    <w:rsid w:val="008F19FA"/>
    <w:rsid w:val="008F1B4C"/>
    <w:rsid w:val="008F1BB4"/>
    <w:rsid w:val="008F4CF0"/>
    <w:rsid w:val="008F5326"/>
    <w:rsid w:val="008F5543"/>
    <w:rsid w:val="008F613D"/>
    <w:rsid w:val="008F6569"/>
    <w:rsid w:val="009004B0"/>
    <w:rsid w:val="009011CD"/>
    <w:rsid w:val="009040A2"/>
    <w:rsid w:val="009044A0"/>
    <w:rsid w:val="0090529E"/>
    <w:rsid w:val="00905488"/>
    <w:rsid w:val="0090597A"/>
    <w:rsid w:val="00906B16"/>
    <w:rsid w:val="00907EC0"/>
    <w:rsid w:val="00910725"/>
    <w:rsid w:val="00910D59"/>
    <w:rsid w:val="0091113A"/>
    <w:rsid w:val="0091165C"/>
    <w:rsid w:val="00912022"/>
    <w:rsid w:val="00914C11"/>
    <w:rsid w:val="00915637"/>
    <w:rsid w:val="00915906"/>
    <w:rsid w:val="00915FE2"/>
    <w:rsid w:val="00916C92"/>
    <w:rsid w:val="00920539"/>
    <w:rsid w:val="00922D45"/>
    <w:rsid w:val="00923B11"/>
    <w:rsid w:val="00924084"/>
    <w:rsid w:val="00925693"/>
    <w:rsid w:val="00930780"/>
    <w:rsid w:val="009309AF"/>
    <w:rsid w:val="00930A9D"/>
    <w:rsid w:val="0093242B"/>
    <w:rsid w:val="00933C1F"/>
    <w:rsid w:val="00934515"/>
    <w:rsid w:val="009360E7"/>
    <w:rsid w:val="00936332"/>
    <w:rsid w:val="009375BF"/>
    <w:rsid w:val="009378EC"/>
    <w:rsid w:val="00937CCD"/>
    <w:rsid w:val="009406B1"/>
    <w:rsid w:val="00940795"/>
    <w:rsid w:val="00940EF8"/>
    <w:rsid w:val="0094110E"/>
    <w:rsid w:val="00941D6B"/>
    <w:rsid w:val="0094251F"/>
    <w:rsid w:val="00942E4E"/>
    <w:rsid w:val="00943385"/>
    <w:rsid w:val="00943423"/>
    <w:rsid w:val="009456BF"/>
    <w:rsid w:val="00945FAB"/>
    <w:rsid w:val="00946D27"/>
    <w:rsid w:val="00947335"/>
    <w:rsid w:val="00951E00"/>
    <w:rsid w:val="00953212"/>
    <w:rsid w:val="009541AF"/>
    <w:rsid w:val="00955B85"/>
    <w:rsid w:val="00955EA3"/>
    <w:rsid w:val="00957014"/>
    <w:rsid w:val="00957121"/>
    <w:rsid w:val="00957A90"/>
    <w:rsid w:val="00957D04"/>
    <w:rsid w:val="0096061C"/>
    <w:rsid w:val="009608DD"/>
    <w:rsid w:val="00962488"/>
    <w:rsid w:val="00962BF2"/>
    <w:rsid w:val="00963236"/>
    <w:rsid w:val="00963324"/>
    <w:rsid w:val="00964040"/>
    <w:rsid w:val="00965D4E"/>
    <w:rsid w:val="00965EDD"/>
    <w:rsid w:val="009660EF"/>
    <w:rsid w:val="00966161"/>
    <w:rsid w:val="009664FF"/>
    <w:rsid w:val="00970DCC"/>
    <w:rsid w:val="0097174A"/>
    <w:rsid w:val="00971FDC"/>
    <w:rsid w:val="0097228E"/>
    <w:rsid w:val="00975AAA"/>
    <w:rsid w:val="00977A4F"/>
    <w:rsid w:val="00980DE0"/>
    <w:rsid w:val="00981983"/>
    <w:rsid w:val="009823B1"/>
    <w:rsid w:val="00983C0D"/>
    <w:rsid w:val="009845B2"/>
    <w:rsid w:val="0098469F"/>
    <w:rsid w:val="009851D3"/>
    <w:rsid w:val="00986F91"/>
    <w:rsid w:val="00986FBB"/>
    <w:rsid w:val="00987849"/>
    <w:rsid w:val="009878BC"/>
    <w:rsid w:val="00987C25"/>
    <w:rsid w:val="00990A94"/>
    <w:rsid w:val="00991094"/>
    <w:rsid w:val="009917F0"/>
    <w:rsid w:val="00995159"/>
    <w:rsid w:val="00995949"/>
    <w:rsid w:val="00996919"/>
    <w:rsid w:val="00997750"/>
    <w:rsid w:val="0099782C"/>
    <w:rsid w:val="009A0329"/>
    <w:rsid w:val="009A08B2"/>
    <w:rsid w:val="009A402C"/>
    <w:rsid w:val="009A459F"/>
    <w:rsid w:val="009A5A11"/>
    <w:rsid w:val="009A608D"/>
    <w:rsid w:val="009A62DE"/>
    <w:rsid w:val="009A68BB"/>
    <w:rsid w:val="009A6E0E"/>
    <w:rsid w:val="009A731F"/>
    <w:rsid w:val="009A7FE3"/>
    <w:rsid w:val="009B00AD"/>
    <w:rsid w:val="009B3495"/>
    <w:rsid w:val="009B4772"/>
    <w:rsid w:val="009B47C4"/>
    <w:rsid w:val="009B5454"/>
    <w:rsid w:val="009C020B"/>
    <w:rsid w:val="009C1021"/>
    <w:rsid w:val="009C2B87"/>
    <w:rsid w:val="009C4477"/>
    <w:rsid w:val="009C480D"/>
    <w:rsid w:val="009C49C6"/>
    <w:rsid w:val="009C5B40"/>
    <w:rsid w:val="009C5E98"/>
    <w:rsid w:val="009C715F"/>
    <w:rsid w:val="009C74A5"/>
    <w:rsid w:val="009D0608"/>
    <w:rsid w:val="009D1F04"/>
    <w:rsid w:val="009D3310"/>
    <w:rsid w:val="009D36BF"/>
    <w:rsid w:val="009D3EAA"/>
    <w:rsid w:val="009D6888"/>
    <w:rsid w:val="009D7432"/>
    <w:rsid w:val="009E1106"/>
    <w:rsid w:val="009E1222"/>
    <w:rsid w:val="009E28A2"/>
    <w:rsid w:val="009E327F"/>
    <w:rsid w:val="009E353A"/>
    <w:rsid w:val="009E3B0D"/>
    <w:rsid w:val="009E7390"/>
    <w:rsid w:val="009F04AE"/>
    <w:rsid w:val="009F1CBE"/>
    <w:rsid w:val="009F277D"/>
    <w:rsid w:val="009F35B8"/>
    <w:rsid w:val="009F3A55"/>
    <w:rsid w:val="009F48C7"/>
    <w:rsid w:val="009F4AF2"/>
    <w:rsid w:val="009F648D"/>
    <w:rsid w:val="009F7723"/>
    <w:rsid w:val="009F7A5E"/>
    <w:rsid w:val="00A01138"/>
    <w:rsid w:val="00A0152B"/>
    <w:rsid w:val="00A01750"/>
    <w:rsid w:val="00A01926"/>
    <w:rsid w:val="00A01B7E"/>
    <w:rsid w:val="00A0269F"/>
    <w:rsid w:val="00A04180"/>
    <w:rsid w:val="00A04A1B"/>
    <w:rsid w:val="00A05EEE"/>
    <w:rsid w:val="00A06144"/>
    <w:rsid w:val="00A07478"/>
    <w:rsid w:val="00A1153F"/>
    <w:rsid w:val="00A11967"/>
    <w:rsid w:val="00A144E3"/>
    <w:rsid w:val="00A15491"/>
    <w:rsid w:val="00A15950"/>
    <w:rsid w:val="00A15F28"/>
    <w:rsid w:val="00A16835"/>
    <w:rsid w:val="00A174DA"/>
    <w:rsid w:val="00A228F0"/>
    <w:rsid w:val="00A22EAC"/>
    <w:rsid w:val="00A26009"/>
    <w:rsid w:val="00A26AED"/>
    <w:rsid w:val="00A27F8B"/>
    <w:rsid w:val="00A30D6E"/>
    <w:rsid w:val="00A35ECA"/>
    <w:rsid w:val="00A37730"/>
    <w:rsid w:val="00A37F5F"/>
    <w:rsid w:val="00A4054D"/>
    <w:rsid w:val="00A40CD0"/>
    <w:rsid w:val="00A41804"/>
    <w:rsid w:val="00A419A0"/>
    <w:rsid w:val="00A43661"/>
    <w:rsid w:val="00A43B34"/>
    <w:rsid w:val="00A47182"/>
    <w:rsid w:val="00A47C19"/>
    <w:rsid w:val="00A502BA"/>
    <w:rsid w:val="00A5057E"/>
    <w:rsid w:val="00A51989"/>
    <w:rsid w:val="00A522A9"/>
    <w:rsid w:val="00A538BF"/>
    <w:rsid w:val="00A53BBF"/>
    <w:rsid w:val="00A540D6"/>
    <w:rsid w:val="00A54DCF"/>
    <w:rsid w:val="00A555DD"/>
    <w:rsid w:val="00A55DD0"/>
    <w:rsid w:val="00A60033"/>
    <w:rsid w:val="00A60362"/>
    <w:rsid w:val="00A60433"/>
    <w:rsid w:val="00A61D59"/>
    <w:rsid w:val="00A62189"/>
    <w:rsid w:val="00A67732"/>
    <w:rsid w:val="00A67DA3"/>
    <w:rsid w:val="00A67DCF"/>
    <w:rsid w:val="00A67F5D"/>
    <w:rsid w:val="00A7110B"/>
    <w:rsid w:val="00A72467"/>
    <w:rsid w:val="00A7331C"/>
    <w:rsid w:val="00A75EC8"/>
    <w:rsid w:val="00A76E70"/>
    <w:rsid w:val="00A76FBA"/>
    <w:rsid w:val="00A771E6"/>
    <w:rsid w:val="00A772DD"/>
    <w:rsid w:val="00A77FC3"/>
    <w:rsid w:val="00A80730"/>
    <w:rsid w:val="00A8164D"/>
    <w:rsid w:val="00A82A77"/>
    <w:rsid w:val="00A82A80"/>
    <w:rsid w:val="00A8335C"/>
    <w:rsid w:val="00A8380E"/>
    <w:rsid w:val="00A85C97"/>
    <w:rsid w:val="00A87772"/>
    <w:rsid w:val="00A87D6E"/>
    <w:rsid w:val="00A90A76"/>
    <w:rsid w:val="00A94339"/>
    <w:rsid w:val="00A9476E"/>
    <w:rsid w:val="00A94BA5"/>
    <w:rsid w:val="00A95526"/>
    <w:rsid w:val="00A95BFD"/>
    <w:rsid w:val="00AA26C1"/>
    <w:rsid w:val="00AA4C07"/>
    <w:rsid w:val="00AA53D8"/>
    <w:rsid w:val="00AA5568"/>
    <w:rsid w:val="00AA578F"/>
    <w:rsid w:val="00AA5DEE"/>
    <w:rsid w:val="00AA7467"/>
    <w:rsid w:val="00AA7FDE"/>
    <w:rsid w:val="00AB1498"/>
    <w:rsid w:val="00AB2147"/>
    <w:rsid w:val="00AB34F6"/>
    <w:rsid w:val="00AB4155"/>
    <w:rsid w:val="00AB4DD7"/>
    <w:rsid w:val="00AB61A2"/>
    <w:rsid w:val="00AB64CA"/>
    <w:rsid w:val="00AB7943"/>
    <w:rsid w:val="00AC1CE9"/>
    <w:rsid w:val="00AC3ED4"/>
    <w:rsid w:val="00AC6D49"/>
    <w:rsid w:val="00AC71E3"/>
    <w:rsid w:val="00AD384D"/>
    <w:rsid w:val="00AD4FD6"/>
    <w:rsid w:val="00AD6039"/>
    <w:rsid w:val="00AD669B"/>
    <w:rsid w:val="00AD6DE3"/>
    <w:rsid w:val="00AD709D"/>
    <w:rsid w:val="00AE362D"/>
    <w:rsid w:val="00AE3F3E"/>
    <w:rsid w:val="00AE4EDA"/>
    <w:rsid w:val="00AE526B"/>
    <w:rsid w:val="00AE6312"/>
    <w:rsid w:val="00AE637A"/>
    <w:rsid w:val="00AE6574"/>
    <w:rsid w:val="00AE6972"/>
    <w:rsid w:val="00AE790B"/>
    <w:rsid w:val="00AE7ED4"/>
    <w:rsid w:val="00AF0BB7"/>
    <w:rsid w:val="00AF1BFB"/>
    <w:rsid w:val="00AF21C6"/>
    <w:rsid w:val="00AF2698"/>
    <w:rsid w:val="00AF4774"/>
    <w:rsid w:val="00AF4BCF"/>
    <w:rsid w:val="00AF5925"/>
    <w:rsid w:val="00AF5A74"/>
    <w:rsid w:val="00AF7394"/>
    <w:rsid w:val="00B00B2C"/>
    <w:rsid w:val="00B019AF"/>
    <w:rsid w:val="00B03487"/>
    <w:rsid w:val="00B061BA"/>
    <w:rsid w:val="00B06A3E"/>
    <w:rsid w:val="00B076C9"/>
    <w:rsid w:val="00B10411"/>
    <w:rsid w:val="00B12C37"/>
    <w:rsid w:val="00B12C82"/>
    <w:rsid w:val="00B13765"/>
    <w:rsid w:val="00B160D7"/>
    <w:rsid w:val="00B172C9"/>
    <w:rsid w:val="00B203B9"/>
    <w:rsid w:val="00B21250"/>
    <w:rsid w:val="00B21C59"/>
    <w:rsid w:val="00B222CC"/>
    <w:rsid w:val="00B22DD5"/>
    <w:rsid w:val="00B23520"/>
    <w:rsid w:val="00B24A45"/>
    <w:rsid w:val="00B2539F"/>
    <w:rsid w:val="00B259CF"/>
    <w:rsid w:val="00B2609E"/>
    <w:rsid w:val="00B26572"/>
    <w:rsid w:val="00B2695A"/>
    <w:rsid w:val="00B30F78"/>
    <w:rsid w:val="00B344BC"/>
    <w:rsid w:val="00B34590"/>
    <w:rsid w:val="00B35292"/>
    <w:rsid w:val="00B36F3C"/>
    <w:rsid w:val="00B377EB"/>
    <w:rsid w:val="00B378A7"/>
    <w:rsid w:val="00B37A92"/>
    <w:rsid w:val="00B4127F"/>
    <w:rsid w:val="00B425EF"/>
    <w:rsid w:val="00B42FFF"/>
    <w:rsid w:val="00B43C1A"/>
    <w:rsid w:val="00B44C38"/>
    <w:rsid w:val="00B45947"/>
    <w:rsid w:val="00B46692"/>
    <w:rsid w:val="00B46762"/>
    <w:rsid w:val="00B46C48"/>
    <w:rsid w:val="00B4777F"/>
    <w:rsid w:val="00B47D1D"/>
    <w:rsid w:val="00B51BCF"/>
    <w:rsid w:val="00B5229E"/>
    <w:rsid w:val="00B536F9"/>
    <w:rsid w:val="00B55EAD"/>
    <w:rsid w:val="00B5653E"/>
    <w:rsid w:val="00B61612"/>
    <w:rsid w:val="00B621CB"/>
    <w:rsid w:val="00B62593"/>
    <w:rsid w:val="00B6454D"/>
    <w:rsid w:val="00B6545D"/>
    <w:rsid w:val="00B66F5A"/>
    <w:rsid w:val="00B724E3"/>
    <w:rsid w:val="00B73B1A"/>
    <w:rsid w:val="00B74C33"/>
    <w:rsid w:val="00B7717C"/>
    <w:rsid w:val="00B77454"/>
    <w:rsid w:val="00B77ED3"/>
    <w:rsid w:val="00B81B9B"/>
    <w:rsid w:val="00B81BA2"/>
    <w:rsid w:val="00B8251E"/>
    <w:rsid w:val="00B84699"/>
    <w:rsid w:val="00B848A4"/>
    <w:rsid w:val="00B84C8F"/>
    <w:rsid w:val="00B8683A"/>
    <w:rsid w:val="00B8693C"/>
    <w:rsid w:val="00B86B02"/>
    <w:rsid w:val="00B87CD0"/>
    <w:rsid w:val="00B91CDB"/>
    <w:rsid w:val="00B92AED"/>
    <w:rsid w:val="00B94282"/>
    <w:rsid w:val="00B9520A"/>
    <w:rsid w:val="00B959BA"/>
    <w:rsid w:val="00B95F5B"/>
    <w:rsid w:val="00B97560"/>
    <w:rsid w:val="00BA30CF"/>
    <w:rsid w:val="00BA5554"/>
    <w:rsid w:val="00BA79B4"/>
    <w:rsid w:val="00BB44ED"/>
    <w:rsid w:val="00BB49AD"/>
    <w:rsid w:val="00BC28B1"/>
    <w:rsid w:val="00BC5EF0"/>
    <w:rsid w:val="00BC61E3"/>
    <w:rsid w:val="00BC6479"/>
    <w:rsid w:val="00BC778C"/>
    <w:rsid w:val="00BC7E26"/>
    <w:rsid w:val="00BD0896"/>
    <w:rsid w:val="00BD0E9B"/>
    <w:rsid w:val="00BD1BA0"/>
    <w:rsid w:val="00BD5C39"/>
    <w:rsid w:val="00BD7A86"/>
    <w:rsid w:val="00BD7E2F"/>
    <w:rsid w:val="00BE03CC"/>
    <w:rsid w:val="00BE22EB"/>
    <w:rsid w:val="00BE3014"/>
    <w:rsid w:val="00BE33DA"/>
    <w:rsid w:val="00BE3DAD"/>
    <w:rsid w:val="00BE46B1"/>
    <w:rsid w:val="00BE4CDA"/>
    <w:rsid w:val="00BE5A99"/>
    <w:rsid w:val="00BE7124"/>
    <w:rsid w:val="00BE77C0"/>
    <w:rsid w:val="00BF0013"/>
    <w:rsid w:val="00BF0A94"/>
    <w:rsid w:val="00BF11C9"/>
    <w:rsid w:val="00BF1483"/>
    <w:rsid w:val="00BF24F5"/>
    <w:rsid w:val="00BF4D0C"/>
    <w:rsid w:val="00BF4EFB"/>
    <w:rsid w:val="00BF7552"/>
    <w:rsid w:val="00BF7E4C"/>
    <w:rsid w:val="00C00F18"/>
    <w:rsid w:val="00C01611"/>
    <w:rsid w:val="00C038C5"/>
    <w:rsid w:val="00C05387"/>
    <w:rsid w:val="00C06D69"/>
    <w:rsid w:val="00C072E1"/>
    <w:rsid w:val="00C07F22"/>
    <w:rsid w:val="00C115FB"/>
    <w:rsid w:val="00C12BF5"/>
    <w:rsid w:val="00C13500"/>
    <w:rsid w:val="00C14884"/>
    <w:rsid w:val="00C16529"/>
    <w:rsid w:val="00C169BA"/>
    <w:rsid w:val="00C16F8F"/>
    <w:rsid w:val="00C1701E"/>
    <w:rsid w:val="00C245E4"/>
    <w:rsid w:val="00C2460A"/>
    <w:rsid w:val="00C24CDA"/>
    <w:rsid w:val="00C257E4"/>
    <w:rsid w:val="00C25C0C"/>
    <w:rsid w:val="00C26336"/>
    <w:rsid w:val="00C263BB"/>
    <w:rsid w:val="00C267AE"/>
    <w:rsid w:val="00C26C54"/>
    <w:rsid w:val="00C31EF6"/>
    <w:rsid w:val="00C31F55"/>
    <w:rsid w:val="00C3294C"/>
    <w:rsid w:val="00C331D5"/>
    <w:rsid w:val="00C3400E"/>
    <w:rsid w:val="00C3490B"/>
    <w:rsid w:val="00C34C58"/>
    <w:rsid w:val="00C34C95"/>
    <w:rsid w:val="00C358CD"/>
    <w:rsid w:val="00C36D04"/>
    <w:rsid w:val="00C371AA"/>
    <w:rsid w:val="00C3774F"/>
    <w:rsid w:val="00C4154F"/>
    <w:rsid w:val="00C418D5"/>
    <w:rsid w:val="00C423B0"/>
    <w:rsid w:val="00C42625"/>
    <w:rsid w:val="00C43F48"/>
    <w:rsid w:val="00C43FD9"/>
    <w:rsid w:val="00C46128"/>
    <w:rsid w:val="00C46591"/>
    <w:rsid w:val="00C47751"/>
    <w:rsid w:val="00C47A25"/>
    <w:rsid w:val="00C50777"/>
    <w:rsid w:val="00C510D9"/>
    <w:rsid w:val="00C529A4"/>
    <w:rsid w:val="00C53801"/>
    <w:rsid w:val="00C5426B"/>
    <w:rsid w:val="00C54AEB"/>
    <w:rsid w:val="00C55503"/>
    <w:rsid w:val="00C5568D"/>
    <w:rsid w:val="00C5593D"/>
    <w:rsid w:val="00C56F34"/>
    <w:rsid w:val="00C604B2"/>
    <w:rsid w:val="00C618CD"/>
    <w:rsid w:val="00C63FD1"/>
    <w:rsid w:val="00C64AEE"/>
    <w:rsid w:val="00C6546E"/>
    <w:rsid w:val="00C6607F"/>
    <w:rsid w:val="00C67C66"/>
    <w:rsid w:val="00C705DE"/>
    <w:rsid w:val="00C7225C"/>
    <w:rsid w:val="00C74007"/>
    <w:rsid w:val="00C74656"/>
    <w:rsid w:val="00C7567E"/>
    <w:rsid w:val="00C75CB6"/>
    <w:rsid w:val="00C762C0"/>
    <w:rsid w:val="00C769C7"/>
    <w:rsid w:val="00C76A02"/>
    <w:rsid w:val="00C77318"/>
    <w:rsid w:val="00C81017"/>
    <w:rsid w:val="00C81364"/>
    <w:rsid w:val="00C84DCF"/>
    <w:rsid w:val="00C856A2"/>
    <w:rsid w:val="00C85D8E"/>
    <w:rsid w:val="00C87EE6"/>
    <w:rsid w:val="00C91B6C"/>
    <w:rsid w:val="00C9249C"/>
    <w:rsid w:val="00C92DC1"/>
    <w:rsid w:val="00C952A8"/>
    <w:rsid w:val="00C96571"/>
    <w:rsid w:val="00C97DC4"/>
    <w:rsid w:val="00CA27EF"/>
    <w:rsid w:val="00CA3B3B"/>
    <w:rsid w:val="00CA4C68"/>
    <w:rsid w:val="00CA5E48"/>
    <w:rsid w:val="00CA5F42"/>
    <w:rsid w:val="00CA6690"/>
    <w:rsid w:val="00CA7C3C"/>
    <w:rsid w:val="00CB2FDA"/>
    <w:rsid w:val="00CB4770"/>
    <w:rsid w:val="00CB5C8E"/>
    <w:rsid w:val="00CB615D"/>
    <w:rsid w:val="00CC008C"/>
    <w:rsid w:val="00CC13B7"/>
    <w:rsid w:val="00CC3704"/>
    <w:rsid w:val="00CC4BC2"/>
    <w:rsid w:val="00CC688B"/>
    <w:rsid w:val="00CD0128"/>
    <w:rsid w:val="00CD4030"/>
    <w:rsid w:val="00CD4634"/>
    <w:rsid w:val="00CD4A28"/>
    <w:rsid w:val="00CD4B8E"/>
    <w:rsid w:val="00CD50A2"/>
    <w:rsid w:val="00CD570C"/>
    <w:rsid w:val="00CE0AEA"/>
    <w:rsid w:val="00CE1307"/>
    <w:rsid w:val="00CE14C6"/>
    <w:rsid w:val="00CE19A4"/>
    <w:rsid w:val="00CE19B2"/>
    <w:rsid w:val="00CE2151"/>
    <w:rsid w:val="00CE2295"/>
    <w:rsid w:val="00CE2781"/>
    <w:rsid w:val="00CE29A7"/>
    <w:rsid w:val="00CE2E78"/>
    <w:rsid w:val="00CE2EEC"/>
    <w:rsid w:val="00CE35BC"/>
    <w:rsid w:val="00CE4BE2"/>
    <w:rsid w:val="00CE7BA3"/>
    <w:rsid w:val="00CE7BDE"/>
    <w:rsid w:val="00CF2303"/>
    <w:rsid w:val="00CF3246"/>
    <w:rsid w:val="00CF38C6"/>
    <w:rsid w:val="00CF4257"/>
    <w:rsid w:val="00CF4854"/>
    <w:rsid w:val="00CF554B"/>
    <w:rsid w:val="00CF76C0"/>
    <w:rsid w:val="00CF7809"/>
    <w:rsid w:val="00CF7D6C"/>
    <w:rsid w:val="00CF7F92"/>
    <w:rsid w:val="00D004D2"/>
    <w:rsid w:val="00D00906"/>
    <w:rsid w:val="00D01241"/>
    <w:rsid w:val="00D0362C"/>
    <w:rsid w:val="00D036A9"/>
    <w:rsid w:val="00D0476D"/>
    <w:rsid w:val="00D05156"/>
    <w:rsid w:val="00D0583B"/>
    <w:rsid w:val="00D06175"/>
    <w:rsid w:val="00D11179"/>
    <w:rsid w:val="00D13367"/>
    <w:rsid w:val="00D13BFE"/>
    <w:rsid w:val="00D16795"/>
    <w:rsid w:val="00D16B4B"/>
    <w:rsid w:val="00D16BAA"/>
    <w:rsid w:val="00D17B99"/>
    <w:rsid w:val="00D200CB"/>
    <w:rsid w:val="00D210CA"/>
    <w:rsid w:val="00D21951"/>
    <w:rsid w:val="00D21E92"/>
    <w:rsid w:val="00D23314"/>
    <w:rsid w:val="00D2394A"/>
    <w:rsid w:val="00D25944"/>
    <w:rsid w:val="00D26676"/>
    <w:rsid w:val="00D26A81"/>
    <w:rsid w:val="00D26D17"/>
    <w:rsid w:val="00D27055"/>
    <w:rsid w:val="00D302B3"/>
    <w:rsid w:val="00D31751"/>
    <w:rsid w:val="00D3191C"/>
    <w:rsid w:val="00D31B1A"/>
    <w:rsid w:val="00D32C15"/>
    <w:rsid w:val="00D33AC2"/>
    <w:rsid w:val="00D34129"/>
    <w:rsid w:val="00D35A05"/>
    <w:rsid w:val="00D36C7B"/>
    <w:rsid w:val="00D41BC4"/>
    <w:rsid w:val="00D42CAE"/>
    <w:rsid w:val="00D42F9C"/>
    <w:rsid w:val="00D43824"/>
    <w:rsid w:val="00D45825"/>
    <w:rsid w:val="00D47004"/>
    <w:rsid w:val="00D50487"/>
    <w:rsid w:val="00D5130C"/>
    <w:rsid w:val="00D5148D"/>
    <w:rsid w:val="00D52437"/>
    <w:rsid w:val="00D5342A"/>
    <w:rsid w:val="00D550BB"/>
    <w:rsid w:val="00D556F5"/>
    <w:rsid w:val="00D56AB3"/>
    <w:rsid w:val="00D5742E"/>
    <w:rsid w:val="00D57D9D"/>
    <w:rsid w:val="00D603F1"/>
    <w:rsid w:val="00D610A8"/>
    <w:rsid w:val="00D61377"/>
    <w:rsid w:val="00D62364"/>
    <w:rsid w:val="00D63CB4"/>
    <w:rsid w:val="00D63CE9"/>
    <w:rsid w:val="00D673D3"/>
    <w:rsid w:val="00D67D4A"/>
    <w:rsid w:val="00D71380"/>
    <w:rsid w:val="00D721CB"/>
    <w:rsid w:val="00D7243C"/>
    <w:rsid w:val="00D72B2B"/>
    <w:rsid w:val="00D761EC"/>
    <w:rsid w:val="00D80949"/>
    <w:rsid w:val="00D82207"/>
    <w:rsid w:val="00D822BD"/>
    <w:rsid w:val="00D8247C"/>
    <w:rsid w:val="00D83108"/>
    <w:rsid w:val="00D83766"/>
    <w:rsid w:val="00D83A9E"/>
    <w:rsid w:val="00D8422C"/>
    <w:rsid w:val="00D8719C"/>
    <w:rsid w:val="00D909BD"/>
    <w:rsid w:val="00D9235E"/>
    <w:rsid w:val="00D93161"/>
    <w:rsid w:val="00D93802"/>
    <w:rsid w:val="00D94C92"/>
    <w:rsid w:val="00D96586"/>
    <w:rsid w:val="00D96C8C"/>
    <w:rsid w:val="00D97A4B"/>
    <w:rsid w:val="00D97CD4"/>
    <w:rsid w:val="00DA0221"/>
    <w:rsid w:val="00DA0A24"/>
    <w:rsid w:val="00DA0BAD"/>
    <w:rsid w:val="00DA16BA"/>
    <w:rsid w:val="00DA19A4"/>
    <w:rsid w:val="00DA3E9A"/>
    <w:rsid w:val="00DA4C04"/>
    <w:rsid w:val="00DA532D"/>
    <w:rsid w:val="00DA5FDE"/>
    <w:rsid w:val="00DA7F07"/>
    <w:rsid w:val="00DA7F6D"/>
    <w:rsid w:val="00DB16E5"/>
    <w:rsid w:val="00DB3165"/>
    <w:rsid w:val="00DB54FE"/>
    <w:rsid w:val="00DB5B3F"/>
    <w:rsid w:val="00DB5C21"/>
    <w:rsid w:val="00DB5E66"/>
    <w:rsid w:val="00DB67C5"/>
    <w:rsid w:val="00DB7C23"/>
    <w:rsid w:val="00DC02A9"/>
    <w:rsid w:val="00DC1850"/>
    <w:rsid w:val="00DC1EBF"/>
    <w:rsid w:val="00DC30D7"/>
    <w:rsid w:val="00DC4553"/>
    <w:rsid w:val="00DC49DD"/>
    <w:rsid w:val="00DC6726"/>
    <w:rsid w:val="00DC6ADC"/>
    <w:rsid w:val="00DC6B5A"/>
    <w:rsid w:val="00DC73C6"/>
    <w:rsid w:val="00DC7594"/>
    <w:rsid w:val="00DC7A64"/>
    <w:rsid w:val="00DC7C59"/>
    <w:rsid w:val="00DC7CD8"/>
    <w:rsid w:val="00DC7F2B"/>
    <w:rsid w:val="00DD11E5"/>
    <w:rsid w:val="00DD134A"/>
    <w:rsid w:val="00DD16D7"/>
    <w:rsid w:val="00DD1E20"/>
    <w:rsid w:val="00DD2108"/>
    <w:rsid w:val="00DD2775"/>
    <w:rsid w:val="00DD4A16"/>
    <w:rsid w:val="00DD50D2"/>
    <w:rsid w:val="00DD54D2"/>
    <w:rsid w:val="00DD72A6"/>
    <w:rsid w:val="00DD78FB"/>
    <w:rsid w:val="00DE184F"/>
    <w:rsid w:val="00DE2203"/>
    <w:rsid w:val="00DE4B04"/>
    <w:rsid w:val="00DE5A08"/>
    <w:rsid w:val="00DE7D3B"/>
    <w:rsid w:val="00DF07A6"/>
    <w:rsid w:val="00DF19E6"/>
    <w:rsid w:val="00DF211F"/>
    <w:rsid w:val="00DF22F2"/>
    <w:rsid w:val="00DF2489"/>
    <w:rsid w:val="00DF25BA"/>
    <w:rsid w:val="00DF2F95"/>
    <w:rsid w:val="00DF66DB"/>
    <w:rsid w:val="00DF691F"/>
    <w:rsid w:val="00DF6BCB"/>
    <w:rsid w:val="00DF6C74"/>
    <w:rsid w:val="00E01712"/>
    <w:rsid w:val="00E02FF2"/>
    <w:rsid w:val="00E033D5"/>
    <w:rsid w:val="00E03442"/>
    <w:rsid w:val="00E058BF"/>
    <w:rsid w:val="00E07497"/>
    <w:rsid w:val="00E075E0"/>
    <w:rsid w:val="00E11811"/>
    <w:rsid w:val="00E11D5B"/>
    <w:rsid w:val="00E1260B"/>
    <w:rsid w:val="00E12EAB"/>
    <w:rsid w:val="00E1515A"/>
    <w:rsid w:val="00E15253"/>
    <w:rsid w:val="00E15470"/>
    <w:rsid w:val="00E16D3C"/>
    <w:rsid w:val="00E2395C"/>
    <w:rsid w:val="00E23D6E"/>
    <w:rsid w:val="00E25D2B"/>
    <w:rsid w:val="00E26404"/>
    <w:rsid w:val="00E26B2F"/>
    <w:rsid w:val="00E305EE"/>
    <w:rsid w:val="00E30F02"/>
    <w:rsid w:val="00E335C1"/>
    <w:rsid w:val="00E33839"/>
    <w:rsid w:val="00E33B8A"/>
    <w:rsid w:val="00E34E58"/>
    <w:rsid w:val="00E3508A"/>
    <w:rsid w:val="00E35701"/>
    <w:rsid w:val="00E36B40"/>
    <w:rsid w:val="00E37692"/>
    <w:rsid w:val="00E40A2F"/>
    <w:rsid w:val="00E4199B"/>
    <w:rsid w:val="00E41C00"/>
    <w:rsid w:val="00E435DE"/>
    <w:rsid w:val="00E43EAB"/>
    <w:rsid w:val="00E440AB"/>
    <w:rsid w:val="00E472E7"/>
    <w:rsid w:val="00E50A64"/>
    <w:rsid w:val="00E5121D"/>
    <w:rsid w:val="00E512EE"/>
    <w:rsid w:val="00E51D48"/>
    <w:rsid w:val="00E52FA9"/>
    <w:rsid w:val="00E53808"/>
    <w:rsid w:val="00E54ADE"/>
    <w:rsid w:val="00E54DAE"/>
    <w:rsid w:val="00E601EC"/>
    <w:rsid w:val="00E60BA7"/>
    <w:rsid w:val="00E60E42"/>
    <w:rsid w:val="00E62441"/>
    <w:rsid w:val="00E62948"/>
    <w:rsid w:val="00E62C2E"/>
    <w:rsid w:val="00E62FE8"/>
    <w:rsid w:val="00E666B3"/>
    <w:rsid w:val="00E704D3"/>
    <w:rsid w:val="00E70993"/>
    <w:rsid w:val="00E70E38"/>
    <w:rsid w:val="00E73887"/>
    <w:rsid w:val="00E75CB7"/>
    <w:rsid w:val="00E76945"/>
    <w:rsid w:val="00E77DCB"/>
    <w:rsid w:val="00E80077"/>
    <w:rsid w:val="00E8027A"/>
    <w:rsid w:val="00E80903"/>
    <w:rsid w:val="00E80F54"/>
    <w:rsid w:val="00E81461"/>
    <w:rsid w:val="00E81F37"/>
    <w:rsid w:val="00E82DD2"/>
    <w:rsid w:val="00E82E64"/>
    <w:rsid w:val="00E840FD"/>
    <w:rsid w:val="00E84245"/>
    <w:rsid w:val="00E8507D"/>
    <w:rsid w:val="00E857DC"/>
    <w:rsid w:val="00E86069"/>
    <w:rsid w:val="00E86BD4"/>
    <w:rsid w:val="00E8797D"/>
    <w:rsid w:val="00E87FB7"/>
    <w:rsid w:val="00E91ACE"/>
    <w:rsid w:val="00E92B30"/>
    <w:rsid w:val="00E94572"/>
    <w:rsid w:val="00E94EEB"/>
    <w:rsid w:val="00E96A60"/>
    <w:rsid w:val="00E97212"/>
    <w:rsid w:val="00EA06A1"/>
    <w:rsid w:val="00EA0A7E"/>
    <w:rsid w:val="00EA0E2D"/>
    <w:rsid w:val="00EA1286"/>
    <w:rsid w:val="00EA1DF3"/>
    <w:rsid w:val="00EA2169"/>
    <w:rsid w:val="00EA450A"/>
    <w:rsid w:val="00EA58BA"/>
    <w:rsid w:val="00EA690C"/>
    <w:rsid w:val="00EA6ABD"/>
    <w:rsid w:val="00EA7F77"/>
    <w:rsid w:val="00EA7FA4"/>
    <w:rsid w:val="00EB19B4"/>
    <w:rsid w:val="00EB3932"/>
    <w:rsid w:val="00EB3B02"/>
    <w:rsid w:val="00EB4621"/>
    <w:rsid w:val="00EB57D6"/>
    <w:rsid w:val="00EB6D35"/>
    <w:rsid w:val="00EB7EAD"/>
    <w:rsid w:val="00EC0881"/>
    <w:rsid w:val="00EC11DA"/>
    <w:rsid w:val="00EC11FF"/>
    <w:rsid w:val="00EC3AA2"/>
    <w:rsid w:val="00EC3C6E"/>
    <w:rsid w:val="00EC3D6E"/>
    <w:rsid w:val="00EC460D"/>
    <w:rsid w:val="00EC46C4"/>
    <w:rsid w:val="00EC7013"/>
    <w:rsid w:val="00EC7BF9"/>
    <w:rsid w:val="00ED587E"/>
    <w:rsid w:val="00ED6A90"/>
    <w:rsid w:val="00EE0CFD"/>
    <w:rsid w:val="00EE1292"/>
    <w:rsid w:val="00EE4C81"/>
    <w:rsid w:val="00EE4D5E"/>
    <w:rsid w:val="00EE52A5"/>
    <w:rsid w:val="00EE59EE"/>
    <w:rsid w:val="00EE6C10"/>
    <w:rsid w:val="00EE7619"/>
    <w:rsid w:val="00EF2DE2"/>
    <w:rsid w:val="00EF44BF"/>
    <w:rsid w:val="00EF52E9"/>
    <w:rsid w:val="00EF6B19"/>
    <w:rsid w:val="00EF7BD3"/>
    <w:rsid w:val="00EF7DED"/>
    <w:rsid w:val="00F00945"/>
    <w:rsid w:val="00F010EA"/>
    <w:rsid w:val="00F01E0E"/>
    <w:rsid w:val="00F01EAC"/>
    <w:rsid w:val="00F028CF"/>
    <w:rsid w:val="00F02933"/>
    <w:rsid w:val="00F02B3A"/>
    <w:rsid w:val="00F048DF"/>
    <w:rsid w:val="00F05E45"/>
    <w:rsid w:val="00F06C04"/>
    <w:rsid w:val="00F10128"/>
    <w:rsid w:val="00F1026F"/>
    <w:rsid w:val="00F1065F"/>
    <w:rsid w:val="00F10F31"/>
    <w:rsid w:val="00F116F7"/>
    <w:rsid w:val="00F11796"/>
    <w:rsid w:val="00F1297F"/>
    <w:rsid w:val="00F12D4D"/>
    <w:rsid w:val="00F12DE9"/>
    <w:rsid w:val="00F14450"/>
    <w:rsid w:val="00F169DA"/>
    <w:rsid w:val="00F174F4"/>
    <w:rsid w:val="00F1782E"/>
    <w:rsid w:val="00F22355"/>
    <w:rsid w:val="00F24D4E"/>
    <w:rsid w:val="00F27C13"/>
    <w:rsid w:val="00F30443"/>
    <w:rsid w:val="00F33098"/>
    <w:rsid w:val="00F34F75"/>
    <w:rsid w:val="00F35682"/>
    <w:rsid w:val="00F35932"/>
    <w:rsid w:val="00F3607E"/>
    <w:rsid w:val="00F408B7"/>
    <w:rsid w:val="00F41979"/>
    <w:rsid w:val="00F41C3F"/>
    <w:rsid w:val="00F42591"/>
    <w:rsid w:val="00F42CEF"/>
    <w:rsid w:val="00F442C7"/>
    <w:rsid w:val="00F44C1E"/>
    <w:rsid w:val="00F44CDA"/>
    <w:rsid w:val="00F4759F"/>
    <w:rsid w:val="00F47982"/>
    <w:rsid w:val="00F47B11"/>
    <w:rsid w:val="00F47C9F"/>
    <w:rsid w:val="00F47F5E"/>
    <w:rsid w:val="00F52003"/>
    <w:rsid w:val="00F524C9"/>
    <w:rsid w:val="00F5733A"/>
    <w:rsid w:val="00F60E11"/>
    <w:rsid w:val="00F6188F"/>
    <w:rsid w:val="00F62762"/>
    <w:rsid w:val="00F63220"/>
    <w:rsid w:val="00F67985"/>
    <w:rsid w:val="00F708DE"/>
    <w:rsid w:val="00F70A7C"/>
    <w:rsid w:val="00F73249"/>
    <w:rsid w:val="00F737F1"/>
    <w:rsid w:val="00F767C4"/>
    <w:rsid w:val="00F767D0"/>
    <w:rsid w:val="00F76EC8"/>
    <w:rsid w:val="00F77C79"/>
    <w:rsid w:val="00F80AA0"/>
    <w:rsid w:val="00F8301E"/>
    <w:rsid w:val="00F84CB6"/>
    <w:rsid w:val="00F851F7"/>
    <w:rsid w:val="00F85E7B"/>
    <w:rsid w:val="00F85ED6"/>
    <w:rsid w:val="00F87BD8"/>
    <w:rsid w:val="00F9125B"/>
    <w:rsid w:val="00F921A5"/>
    <w:rsid w:val="00F934A4"/>
    <w:rsid w:val="00F94180"/>
    <w:rsid w:val="00F94C9B"/>
    <w:rsid w:val="00F951A4"/>
    <w:rsid w:val="00F95D2E"/>
    <w:rsid w:val="00F960F7"/>
    <w:rsid w:val="00F96ED8"/>
    <w:rsid w:val="00F97B7A"/>
    <w:rsid w:val="00FA4924"/>
    <w:rsid w:val="00FA5700"/>
    <w:rsid w:val="00FA7853"/>
    <w:rsid w:val="00FB02A5"/>
    <w:rsid w:val="00FB044D"/>
    <w:rsid w:val="00FB28F9"/>
    <w:rsid w:val="00FB3741"/>
    <w:rsid w:val="00FB42B1"/>
    <w:rsid w:val="00FB4A9D"/>
    <w:rsid w:val="00FB5AEE"/>
    <w:rsid w:val="00FB606F"/>
    <w:rsid w:val="00FC0A25"/>
    <w:rsid w:val="00FC0BE7"/>
    <w:rsid w:val="00FC0D4F"/>
    <w:rsid w:val="00FC3056"/>
    <w:rsid w:val="00FC39AB"/>
    <w:rsid w:val="00FC5202"/>
    <w:rsid w:val="00FC54C2"/>
    <w:rsid w:val="00FC5AC2"/>
    <w:rsid w:val="00FC651F"/>
    <w:rsid w:val="00FC7208"/>
    <w:rsid w:val="00FC74BA"/>
    <w:rsid w:val="00FD202B"/>
    <w:rsid w:val="00FD441A"/>
    <w:rsid w:val="00FD503B"/>
    <w:rsid w:val="00FD79AB"/>
    <w:rsid w:val="00FE3428"/>
    <w:rsid w:val="00FE3ADA"/>
    <w:rsid w:val="00FE5699"/>
    <w:rsid w:val="00FE6125"/>
    <w:rsid w:val="00FE6207"/>
    <w:rsid w:val="00FE7DF0"/>
    <w:rsid w:val="00FF06F9"/>
    <w:rsid w:val="00FF1262"/>
    <w:rsid w:val="00FF143F"/>
    <w:rsid w:val="00FF21E1"/>
    <w:rsid w:val="00FF3DD2"/>
    <w:rsid w:val="00FF50C0"/>
    <w:rsid w:val="00FF5189"/>
    <w:rsid w:val="00FF7C97"/>
    <w:rsid w:val="00FF7CD4"/>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D6095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25D2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26547"/>
    <w:rPr>
      <w:color w:val="0563C1" w:themeColor="hyperlink"/>
      <w:u w:val="single"/>
    </w:rPr>
  </w:style>
  <w:style w:type="paragraph" w:styleId="ListParagraph">
    <w:name w:val="List Paragraph"/>
    <w:basedOn w:val="Normal"/>
    <w:uiPriority w:val="34"/>
    <w:qFormat/>
    <w:rsid w:val="00D26D17"/>
    <w:pPr>
      <w:ind w:left="720"/>
      <w:contextualSpacing/>
    </w:pPr>
  </w:style>
  <w:style w:type="paragraph" w:styleId="EndnoteText">
    <w:name w:val="endnote text"/>
    <w:basedOn w:val="Normal"/>
    <w:link w:val="EndnoteTextChar"/>
    <w:uiPriority w:val="99"/>
    <w:unhideWhenUsed/>
    <w:rsid w:val="000E59E3"/>
  </w:style>
  <w:style w:type="character" w:customStyle="1" w:styleId="EndnoteTextChar">
    <w:name w:val="Endnote Text Char"/>
    <w:basedOn w:val="DefaultParagraphFont"/>
    <w:link w:val="EndnoteText"/>
    <w:uiPriority w:val="99"/>
    <w:rsid w:val="000E59E3"/>
  </w:style>
  <w:style w:type="character" w:styleId="EndnoteReference">
    <w:name w:val="endnote reference"/>
    <w:basedOn w:val="DefaultParagraphFont"/>
    <w:uiPriority w:val="99"/>
    <w:unhideWhenUsed/>
    <w:rsid w:val="000E59E3"/>
    <w:rPr>
      <w:vertAlign w:val="superscript"/>
    </w:rPr>
  </w:style>
  <w:style w:type="character" w:styleId="CommentReference">
    <w:name w:val="annotation reference"/>
    <w:basedOn w:val="DefaultParagraphFont"/>
    <w:uiPriority w:val="99"/>
    <w:semiHidden/>
    <w:unhideWhenUsed/>
    <w:rsid w:val="00340A03"/>
    <w:rPr>
      <w:sz w:val="16"/>
      <w:szCs w:val="16"/>
    </w:rPr>
  </w:style>
  <w:style w:type="paragraph" w:styleId="CommentText">
    <w:name w:val="annotation text"/>
    <w:basedOn w:val="Normal"/>
    <w:link w:val="CommentTextChar"/>
    <w:uiPriority w:val="99"/>
    <w:semiHidden/>
    <w:unhideWhenUsed/>
    <w:rsid w:val="00340A03"/>
    <w:rPr>
      <w:sz w:val="20"/>
      <w:szCs w:val="20"/>
    </w:rPr>
  </w:style>
  <w:style w:type="character" w:customStyle="1" w:styleId="CommentTextChar">
    <w:name w:val="Comment Text Char"/>
    <w:basedOn w:val="DefaultParagraphFont"/>
    <w:link w:val="CommentText"/>
    <w:uiPriority w:val="99"/>
    <w:semiHidden/>
    <w:rsid w:val="00340A03"/>
    <w:rPr>
      <w:sz w:val="20"/>
      <w:szCs w:val="20"/>
    </w:rPr>
  </w:style>
  <w:style w:type="paragraph" w:styleId="CommentSubject">
    <w:name w:val="annotation subject"/>
    <w:basedOn w:val="CommentText"/>
    <w:next w:val="CommentText"/>
    <w:link w:val="CommentSubjectChar"/>
    <w:uiPriority w:val="99"/>
    <w:semiHidden/>
    <w:unhideWhenUsed/>
    <w:rsid w:val="00340A03"/>
    <w:rPr>
      <w:b/>
      <w:bCs/>
    </w:rPr>
  </w:style>
  <w:style w:type="character" w:customStyle="1" w:styleId="CommentSubjectChar">
    <w:name w:val="Comment Subject Char"/>
    <w:basedOn w:val="CommentTextChar"/>
    <w:link w:val="CommentSubject"/>
    <w:uiPriority w:val="99"/>
    <w:semiHidden/>
    <w:rsid w:val="00340A03"/>
    <w:rPr>
      <w:b/>
      <w:bCs/>
      <w:sz w:val="20"/>
      <w:szCs w:val="20"/>
    </w:rPr>
  </w:style>
  <w:style w:type="paragraph" w:styleId="BalloonText">
    <w:name w:val="Balloon Text"/>
    <w:basedOn w:val="Normal"/>
    <w:link w:val="BalloonTextChar"/>
    <w:uiPriority w:val="99"/>
    <w:semiHidden/>
    <w:unhideWhenUsed/>
    <w:rsid w:val="00340A0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40A0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5711409">
      <w:bodyDiv w:val="1"/>
      <w:marLeft w:val="0"/>
      <w:marRight w:val="0"/>
      <w:marTop w:val="0"/>
      <w:marBottom w:val="0"/>
      <w:divBdr>
        <w:top w:val="none" w:sz="0" w:space="0" w:color="auto"/>
        <w:left w:val="none" w:sz="0" w:space="0" w:color="auto"/>
        <w:bottom w:val="none" w:sz="0" w:space="0" w:color="auto"/>
        <w:right w:val="none" w:sz="0" w:space="0" w:color="auto"/>
      </w:divBdr>
    </w:div>
    <w:div w:id="1154563930">
      <w:bodyDiv w:val="1"/>
      <w:marLeft w:val="0"/>
      <w:marRight w:val="0"/>
      <w:marTop w:val="0"/>
      <w:marBottom w:val="0"/>
      <w:divBdr>
        <w:top w:val="none" w:sz="0" w:space="0" w:color="auto"/>
        <w:left w:val="none" w:sz="0" w:space="0" w:color="auto"/>
        <w:bottom w:val="none" w:sz="0" w:space="0" w:color="auto"/>
        <w:right w:val="none" w:sz="0" w:space="0" w:color="auto"/>
      </w:divBdr>
    </w:div>
    <w:div w:id="1281180863">
      <w:bodyDiv w:val="1"/>
      <w:marLeft w:val="0"/>
      <w:marRight w:val="0"/>
      <w:marTop w:val="0"/>
      <w:marBottom w:val="0"/>
      <w:divBdr>
        <w:top w:val="none" w:sz="0" w:space="0" w:color="auto"/>
        <w:left w:val="none" w:sz="0" w:space="0" w:color="auto"/>
        <w:bottom w:val="none" w:sz="0" w:space="0" w:color="auto"/>
        <w:right w:val="none" w:sz="0" w:space="0" w:color="auto"/>
      </w:divBdr>
    </w:div>
    <w:div w:id="1427389198">
      <w:bodyDiv w:val="1"/>
      <w:marLeft w:val="0"/>
      <w:marRight w:val="0"/>
      <w:marTop w:val="0"/>
      <w:marBottom w:val="0"/>
      <w:divBdr>
        <w:top w:val="none" w:sz="0" w:space="0" w:color="auto"/>
        <w:left w:val="none" w:sz="0" w:space="0" w:color="auto"/>
        <w:bottom w:val="none" w:sz="0" w:space="0" w:color="auto"/>
        <w:right w:val="none" w:sz="0" w:space="0" w:color="auto"/>
      </w:divBdr>
    </w:div>
    <w:div w:id="1488936732">
      <w:bodyDiv w:val="1"/>
      <w:marLeft w:val="0"/>
      <w:marRight w:val="0"/>
      <w:marTop w:val="0"/>
      <w:marBottom w:val="0"/>
      <w:divBdr>
        <w:top w:val="none" w:sz="0" w:space="0" w:color="auto"/>
        <w:left w:val="none" w:sz="0" w:space="0" w:color="auto"/>
        <w:bottom w:val="none" w:sz="0" w:space="0" w:color="auto"/>
        <w:right w:val="none" w:sz="0" w:space="0" w:color="auto"/>
      </w:divBdr>
    </w:div>
    <w:div w:id="171654435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microsoft.com/office/2011/relationships/commentsExtended" Target="commentsExtended.xml"/><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jpeg"/><Relationship Id="rId23" Type="http://schemas.openxmlformats.org/officeDocument/2006/relationships/image" Target="media/image14.emf"/><Relationship Id="rId24" Type="http://schemas.openxmlformats.org/officeDocument/2006/relationships/image" Target="media/image15.jpeg"/><Relationship Id="rId25" Type="http://schemas.openxmlformats.org/officeDocument/2006/relationships/fontTable" Target="fontTable.xml"/><Relationship Id="rId26" Type="http://schemas.microsoft.com/office/2011/relationships/people" Target="people.xml"/><Relationship Id="rId27" Type="http://schemas.openxmlformats.org/officeDocument/2006/relationships/theme" Target="theme/theme1.xml"/><Relationship Id="rId28" Type="http://schemas.microsoft.com/office/2016/09/relationships/commentsIds" Target="commentsIds.xml"/><Relationship Id="rId10" Type="http://schemas.openxmlformats.org/officeDocument/2006/relationships/image" Target="media/image1.png"/><Relationship Id="rId11" Type="http://schemas.openxmlformats.org/officeDocument/2006/relationships/image" Target="media/image2.jpe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2F956AA-9FF5-A640-876B-5F410DCAE0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TotalTime>
  <Pages>32</Pages>
  <Words>32989</Words>
  <Characters>188038</Characters>
  <Application>Microsoft Macintosh Word</Application>
  <DocSecurity>0</DocSecurity>
  <Lines>1566</Lines>
  <Paragraphs>441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220586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200</cp:revision>
  <dcterms:created xsi:type="dcterms:W3CDTF">2018-08-13T10:37:00Z</dcterms:created>
  <dcterms:modified xsi:type="dcterms:W3CDTF">2018-08-15T18:04:00Z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1f2ac8a5-e976-3cea-89dd-fb7424368759</vt:lpwstr>
  </property>
  <property fmtid="{D5CDD505-2E9C-101B-9397-08002B2CF9AE}" pid="24" name="Mendeley Citation Style_1">
    <vt:lpwstr>http://www.zotero.org/styles/nature</vt:lpwstr>
  </property>
</Properties>
</file>