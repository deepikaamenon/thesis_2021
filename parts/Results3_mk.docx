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4A6570">
      <w:pPr>
        <w:rPr>
          <w:rFonts w:asciiTheme="majorHAnsi" w:hAnsiTheme="majorHAnsi"/>
          <w:vertAlign w:val="subscript"/>
        </w:rPr>
      </w:pPr>
      <w:r>
        <w:rPr>
          <w:rStyle w:val="CommentReference"/>
        </w:rPr>
        <w:commentReference w:id="0"/>
      </w: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commentRangeStart w:id="1"/>
      <w:r>
        <w:rPr>
          <w:rFonts w:asciiTheme="majorHAnsi" w:eastAsia="Times New Roman" w:hAnsiTheme="majorHAnsi" w:cs="Times New Roman"/>
          <w:lang w:eastAsia="en-GB"/>
        </w:rPr>
        <w:t>Sla1</w:t>
      </w:r>
      <w:commentRangeEnd w:id="1"/>
      <w:r w:rsidR="00340A03">
        <w:rPr>
          <w:rStyle w:val="CommentReference"/>
        </w:rPr>
        <w:commentReference w:id="1"/>
      </w:r>
      <w:r>
        <w:rPr>
          <w:rFonts w:asciiTheme="majorHAnsi" w:eastAsia="Times New Roman" w:hAnsiTheme="majorHAnsi" w:cs="Times New Roman"/>
          <w:lang w:eastAsia="en-GB"/>
        </w:rPr>
        <w:t xml:space="preserve"> is a late-stage endocytic coat protein. Since the coat moves inwards with the membrane as it invaginates,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w:t>
      </w:r>
      <w:proofErr w:type="spellStart"/>
      <w:r w:rsidR="00DF25BA">
        <w:rPr>
          <w:rFonts w:asciiTheme="majorHAnsi" w:eastAsia="Times New Roman" w:hAnsiTheme="majorHAnsi" w:cs="Times New Roman"/>
          <w:lang w:eastAsia="en-GB"/>
        </w:rPr>
        <w:t>actin</w:t>
      </w:r>
      <w:proofErr w:type="spellEnd"/>
      <w:r w:rsidR="00DF25BA">
        <w:rPr>
          <w:rFonts w:asciiTheme="majorHAnsi" w:eastAsia="Times New Roman" w:hAnsiTheme="majorHAnsi" w:cs="Times New Roman"/>
          <w:lang w:eastAsia="en-GB"/>
        </w:rPr>
        <w:t xml:space="preserve">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049508C0"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del w:id="2" w:author="Marko" w:date="2018-08-13T12:41:00Z">
        <w:r w:rsidR="00FA7853" w:rsidDel="00A01B7E">
          <w:rPr>
            <w:rFonts w:asciiTheme="majorHAnsi" w:eastAsia="Times New Roman" w:hAnsiTheme="majorHAnsi" w:cs="Times New Roman"/>
            <w:lang w:eastAsia="en-GB"/>
          </w:rPr>
          <w:delText xml:space="preserve">this </w:delText>
        </w:r>
      </w:del>
      <w:ins w:id="3" w:author="Marko" w:date="2018-08-13T12:41:00Z">
        <w:r w:rsidR="00A01B7E">
          <w:rPr>
            <w:rFonts w:asciiTheme="majorHAnsi" w:eastAsia="Times New Roman" w:hAnsiTheme="majorHAnsi" w:cs="Times New Roman"/>
            <w:lang w:eastAsia="en-GB"/>
          </w:rPr>
          <w:t xml:space="preserve">the </w:t>
        </w:r>
      </w:ins>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w:t>
      </w:r>
      <w:commentRangeStart w:id="4"/>
      <w:r w:rsidR="00E8797D">
        <w:rPr>
          <w:rFonts w:asciiTheme="majorHAnsi" w:eastAsia="Times New Roman" w:hAnsiTheme="majorHAnsi" w:cs="Times New Roman"/>
          <w:lang w:eastAsia="en-GB"/>
        </w:rPr>
        <w:t>endocyti</w:t>
      </w:r>
      <w:r w:rsidR="006E7947">
        <w:rPr>
          <w:rFonts w:asciiTheme="majorHAnsi" w:eastAsia="Times New Roman" w:hAnsiTheme="majorHAnsi" w:cs="Times New Roman"/>
          <w:lang w:eastAsia="en-GB"/>
        </w:rPr>
        <w:t>c</w:t>
      </w:r>
      <w:commentRangeEnd w:id="4"/>
      <w:r w:rsidR="00A01B7E">
        <w:rPr>
          <w:rStyle w:val="CommentReference"/>
        </w:rPr>
        <w:commentReference w:id="4"/>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w:t>
      </w:r>
      <w:del w:id="5" w:author="Marko" w:date="2018-08-13T12:41:00Z">
        <w:r w:rsidR="00CF38C6" w:rsidDel="00D72B2B">
          <w:rPr>
            <w:rFonts w:asciiTheme="majorHAnsi" w:eastAsia="Times New Roman" w:hAnsiTheme="majorHAnsi" w:cs="Times New Roman"/>
            <w:lang w:eastAsia="en-GB"/>
          </w:rPr>
          <w:delText>s</w:delText>
        </w:r>
      </w:del>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centroid</w:t>
      </w:r>
      <w:ins w:id="6" w:author="Marko" w:date="2018-08-13T12:42:00Z">
        <w:r w:rsidR="002A2823">
          <w:rPr>
            <w:rFonts w:asciiTheme="majorHAnsi" w:eastAsia="Times New Roman" w:hAnsiTheme="majorHAnsi" w:cs="Times New Roman"/>
            <w:lang w:eastAsia="en-GB"/>
          </w:rPr>
          <w:t xml:space="preserve"> </w:t>
        </w:r>
        <w:proofErr w:type="spellStart"/>
        <w:r w:rsidR="002A2823">
          <w:rPr>
            <w:rFonts w:asciiTheme="majorHAnsi" w:eastAsia="Times New Roman" w:hAnsiTheme="majorHAnsi" w:cs="Times New Roman"/>
            <w:lang w:eastAsia="en-GB"/>
          </w:rPr>
          <w:t>trajetorie</w:t>
        </w:r>
      </w:ins>
      <w:r w:rsidR="009E3B0D">
        <w:rPr>
          <w:rFonts w:asciiTheme="majorHAnsi" w:eastAsia="Times New Roman" w:hAnsiTheme="majorHAnsi" w:cs="Times New Roman"/>
          <w:lang w:eastAsia="en-GB"/>
        </w:rPr>
        <w:t>s</w:t>
      </w:r>
      <w:proofErr w:type="spellEnd"/>
      <w:r w:rsidR="009E3B0D">
        <w:rPr>
          <w:rFonts w:asciiTheme="majorHAnsi" w:eastAsia="Times New Roman" w:hAnsiTheme="majorHAnsi" w:cs="Times New Roman"/>
          <w:lang w:eastAsia="en-GB"/>
        </w:rPr>
        <w:t xml:space="preserve">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w:t>
      </w:r>
      <w:ins w:id="7" w:author="Marko" w:date="2018-08-13T12:42:00Z">
        <w:r w:rsidR="00275030">
          <w:rPr>
            <w:rFonts w:asciiTheme="majorHAnsi" w:eastAsia="Times New Roman" w:hAnsiTheme="majorHAnsi" w:cs="Times New Roman"/>
            <w:lang w:eastAsia="en-GB"/>
          </w:rPr>
          <w:t xml:space="preserve"> trajectory</w:t>
        </w:r>
      </w:ins>
      <w:r w:rsidR="00511860">
        <w:rPr>
          <w:rFonts w:asciiTheme="majorHAnsi" w:eastAsia="Times New Roman" w:hAnsiTheme="majorHAnsi" w:cs="Times New Roman"/>
          <w:lang w:eastAsia="en-GB"/>
        </w:rPr>
        <w:t xml:space="preserve">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665914B0"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w:t>
      </w:r>
      <w:del w:id="8" w:author="Marko" w:date="2018-08-13T12:44:00Z">
        <w:r w:rsidR="007D2BFD" w:rsidDel="00742CFF">
          <w:rPr>
            <w:rFonts w:asciiTheme="majorHAnsi" w:eastAsia="Times New Roman" w:hAnsiTheme="majorHAnsi" w:cs="Times New Roman"/>
            <w:lang w:eastAsia="en-GB"/>
          </w:rPr>
          <w:delText>s</w:delText>
        </w:r>
      </w:del>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Abp1</w:t>
      </w:r>
      <w:del w:id="9" w:author="Marko" w:date="2018-08-13T12:44:00Z">
        <w:r w:rsidR="00D83108" w:rsidDel="009C480D">
          <w:rPr>
            <w:rFonts w:asciiTheme="majorHAnsi" w:eastAsia="Times New Roman" w:hAnsiTheme="majorHAnsi" w:cs="Times New Roman"/>
            <w:lang w:eastAsia="en-GB"/>
          </w:rPr>
          <w:delText>,</w:delText>
        </w:r>
      </w:del>
      <w:r w:rsidR="00D83108">
        <w:rPr>
          <w:rFonts w:asciiTheme="majorHAnsi" w:eastAsia="Times New Roman" w:hAnsiTheme="majorHAnsi" w:cs="Times New Roman"/>
          <w:lang w:eastAsia="en-GB"/>
        </w:rPr>
        <w:t xml:space="preserve"> </w:t>
      </w:r>
      <w:r w:rsidR="007C451E">
        <w:rPr>
          <w:rFonts w:asciiTheme="majorHAnsi" w:eastAsia="Times New Roman" w:hAnsiTheme="majorHAnsi" w:cs="Times New Roman"/>
          <w:lang w:eastAsia="en-GB"/>
        </w:rPr>
        <w:t xml:space="preserve">and </w:t>
      </w:r>
      <w:del w:id="10" w:author="Marko" w:date="2018-08-13T12:44:00Z">
        <w:r w:rsidR="007C451E" w:rsidDel="009C480D">
          <w:rPr>
            <w:rFonts w:asciiTheme="majorHAnsi" w:eastAsia="Times New Roman" w:hAnsiTheme="majorHAnsi" w:cs="Times New Roman"/>
            <w:lang w:eastAsia="en-GB"/>
          </w:rPr>
          <w:delText xml:space="preserve">therefore of </w:delText>
        </w:r>
      </w:del>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proofErr w:type="gramStart"/>
      <w:r w:rsidR="00475D7F">
        <w:rPr>
          <w:rFonts w:asciiTheme="majorHAnsi" w:eastAsia="Times New Roman" w:hAnsiTheme="majorHAnsi" w:cs="Times New Roman"/>
          <w:lang w:eastAsia="en-GB"/>
        </w:rPr>
        <w:t>D,E</w:t>
      </w:r>
      <w:proofErr w:type="gramEnd"/>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 xml:space="preserve">timeline, after </w:t>
      </w:r>
      <w:del w:id="11" w:author="Marko" w:date="2018-08-13T12:45:00Z">
        <w:r w:rsidR="00337B15" w:rsidDel="00191E68">
          <w:rPr>
            <w:rFonts w:asciiTheme="majorHAnsi" w:eastAsia="Times New Roman" w:hAnsiTheme="majorHAnsi" w:cs="Times New Roman"/>
            <w:lang w:eastAsia="en-GB"/>
          </w:rPr>
          <w:delText xml:space="preserve">parallel </w:delText>
        </w:r>
      </w:del>
      <w:r w:rsidR="00337B15">
        <w:rPr>
          <w:rFonts w:asciiTheme="majorHAnsi" w:eastAsia="Times New Roman" w:hAnsiTheme="majorHAnsi" w:cs="Times New Roman"/>
          <w:lang w:eastAsia="en-GB"/>
        </w:rPr>
        <w:t xml:space="preserve">membrane tubes </w:t>
      </w:r>
      <w:commentRangeStart w:id="12"/>
      <w:del w:id="13" w:author="Marko" w:date="2018-08-13T12:45:00Z">
        <w:r w:rsidR="00337B15" w:rsidDel="00191E68">
          <w:rPr>
            <w:rFonts w:asciiTheme="majorHAnsi" w:eastAsia="Times New Roman" w:hAnsiTheme="majorHAnsi" w:cs="Times New Roman"/>
            <w:lang w:eastAsia="en-GB"/>
          </w:rPr>
          <w:delText xml:space="preserve">are </w:delText>
        </w:r>
      </w:del>
      <w:ins w:id="14" w:author="Marko" w:date="2018-08-13T12:45:00Z">
        <w:r w:rsidR="00191E68">
          <w:rPr>
            <w:rFonts w:asciiTheme="majorHAnsi" w:eastAsia="Times New Roman" w:hAnsiTheme="majorHAnsi" w:cs="Times New Roman"/>
            <w:lang w:eastAsia="en-GB"/>
          </w:rPr>
          <w:t>is</w:t>
        </w:r>
        <w:commentRangeEnd w:id="12"/>
        <w:r w:rsidR="00CE19B2">
          <w:rPr>
            <w:rStyle w:val="CommentReference"/>
          </w:rPr>
          <w:commentReference w:id="12"/>
        </w:r>
        <w:r w:rsidR="00191E68">
          <w:rPr>
            <w:rFonts w:asciiTheme="majorHAnsi" w:eastAsia="Times New Roman" w:hAnsiTheme="majorHAnsi" w:cs="Times New Roman"/>
            <w:lang w:eastAsia="en-GB"/>
          </w:rPr>
          <w:t xml:space="preserve"> </w:t>
        </w:r>
      </w:ins>
      <w:r w:rsidR="00337B15">
        <w:rPr>
          <w:rFonts w:asciiTheme="majorHAnsi" w:eastAsia="Times New Roman" w:hAnsiTheme="majorHAnsi" w:cs="Times New Roman"/>
          <w:lang w:eastAsia="en-GB"/>
        </w:rPr>
        <w:t>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proofErr w:type="spellStart"/>
      <w:r w:rsidR="006E1945">
        <w:rPr>
          <w:rFonts w:asciiTheme="majorHAnsi" w:eastAsia="Times New Roman" w:hAnsiTheme="majorHAnsi" w:cs="Times New Roman"/>
          <w:lang w:eastAsia="en-GB"/>
        </w:rPr>
        <w:t>Rvs</w:t>
      </w:r>
      <w:proofErr w:type="spellEnd"/>
      <w:r w:rsidR="006E1945">
        <w:rPr>
          <w:rFonts w:asciiTheme="majorHAnsi" w:eastAsia="Times New Roman" w:hAnsiTheme="majorHAnsi" w:cs="Times New Roman"/>
          <w:lang w:eastAsia="en-GB"/>
        </w:rPr>
        <w:t xml:space="preserve">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 xml:space="preserve">to protein localized at </w:t>
      </w:r>
      <w:commentRangeStart w:id="15"/>
      <w:r w:rsidR="004C3391" w:rsidRPr="004C3391">
        <w:rPr>
          <w:rFonts w:asciiTheme="majorHAnsi" w:eastAsia="Times New Roman" w:hAnsiTheme="majorHAnsi" w:cs="Times New Roman"/>
          <w:lang w:eastAsia="en-GB"/>
        </w:rPr>
        <w:t>the</w:t>
      </w:r>
      <w:commentRangeEnd w:id="15"/>
      <w:r w:rsidR="00843DDC">
        <w:rPr>
          <w:rStyle w:val="CommentReference"/>
        </w:rPr>
        <w:commentReference w:id="15"/>
      </w:r>
      <w:r w:rsidR="004C3391" w:rsidRPr="004C3391">
        <w:rPr>
          <w:rFonts w:asciiTheme="majorHAnsi" w:eastAsia="Times New Roman" w:hAnsiTheme="majorHAnsi" w:cs="Times New Roman"/>
          <w:lang w:eastAsia="en-GB"/>
        </w:rPr>
        <w:t xml:space="preserve"> </w:t>
      </w:r>
      <w:del w:id="16" w:author="Marko" w:date="2018-08-13T12:49:00Z">
        <w:r w:rsidR="004C3391" w:rsidRPr="004C3391" w:rsidDel="00843DDC">
          <w:rPr>
            <w:rFonts w:asciiTheme="majorHAnsi" w:eastAsia="Times New Roman" w:hAnsiTheme="majorHAnsi" w:cs="Times New Roman"/>
            <w:lang w:eastAsia="en-GB"/>
          </w:rPr>
          <w:delText xml:space="preserve">base of the </w:delText>
        </w:r>
      </w:del>
      <w:r w:rsidR="004C3391" w:rsidRPr="004C3391">
        <w:rPr>
          <w:rFonts w:asciiTheme="majorHAnsi" w:eastAsia="Times New Roman" w:hAnsiTheme="majorHAnsi" w:cs="Times New Roman"/>
          <w:lang w:eastAsia="en-GB"/>
        </w:rPr>
        <w:t>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w:t>
      </w:r>
      <w:proofErr w:type="spellStart"/>
      <w:r w:rsidR="007D6266">
        <w:rPr>
          <w:rFonts w:asciiTheme="majorHAnsi" w:eastAsia="Times New Roman" w:hAnsiTheme="majorHAnsi" w:cs="Times New Roman"/>
          <w:lang w:eastAsia="en-GB"/>
        </w:rPr>
        <w:t>actin</w:t>
      </w:r>
      <w:proofErr w:type="spellEnd"/>
      <w:r w:rsidR="007D6266">
        <w:rPr>
          <w:rFonts w:asciiTheme="majorHAnsi" w:eastAsia="Times New Roman" w:hAnsiTheme="majorHAnsi" w:cs="Times New Roman"/>
          <w:lang w:eastAsia="en-GB"/>
        </w:rPr>
        <w:t xml:space="preserve">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 xml:space="preserve">-3 seconds after scission occurs. This portion of the centroid movement is marked by an increase in </w:t>
      </w:r>
      <w:commentRangeStart w:id="17"/>
      <w:r w:rsidR="005D2E03">
        <w:rPr>
          <w:rFonts w:asciiTheme="majorHAnsi" w:eastAsia="Times New Roman" w:hAnsiTheme="majorHAnsi" w:cs="Times New Roman"/>
          <w:lang w:eastAsia="en-GB"/>
        </w:rPr>
        <w:t>noise in fluorescent signal</w:t>
      </w:r>
      <w:commentRangeEnd w:id="17"/>
      <w:r w:rsidR="008E3281">
        <w:rPr>
          <w:rStyle w:val="CommentReference"/>
        </w:rPr>
        <w:commentReference w:id="17"/>
      </w:r>
      <w:r w:rsidR="005D2E03">
        <w:rPr>
          <w:rFonts w:asciiTheme="majorHAnsi" w:eastAsia="Times New Roman" w:hAnsiTheme="majorHAnsi" w:cs="Times New Roman"/>
          <w:lang w:eastAsia="en-GB"/>
        </w:rPr>
        <w:t>,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7C046FD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Averaged centroid tracking as in </w:t>
      </w:r>
      <w:proofErr w:type="spellStart"/>
      <w:r>
        <w:rPr>
          <w:rFonts w:asciiTheme="majorHAnsi" w:eastAsia="Times New Roman" w:hAnsiTheme="majorHAnsi" w:cs="Times New Roman"/>
          <w:lang w:eastAsia="en-GB"/>
        </w:rPr>
        <w:t>Picco</w:t>
      </w:r>
      <w:proofErr w:type="spellEnd"/>
      <w:r>
        <w:rPr>
          <w:rFonts w:asciiTheme="majorHAnsi" w:eastAsia="Times New Roman" w:hAnsiTheme="majorHAnsi" w:cs="Times New Roman"/>
          <w:lang w:eastAsia="en-GB"/>
        </w:rPr>
        <w:t xml:space="preserve"> et al.</w:t>
      </w:r>
      <w:ins w:id="18" w:author="Marko" w:date="2018-08-13T12:56:00Z">
        <w:r w:rsidR="006A6BFB">
          <w:rPr>
            <w:rFonts w:asciiTheme="majorHAnsi" w:eastAsia="Times New Roman" w:hAnsiTheme="majorHAnsi" w:cs="Times New Roman"/>
            <w:lang w:eastAsia="en-GB"/>
          </w:rPr>
          <w:t xml:space="preserve"> (</w:t>
        </w:r>
        <w:commentRangeStart w:id="19"/>
        <w:r w:rsidR="006A6BFB">
          <w:rPr>
            <w:rFonts w:asciiTheme="majorHAnsi" w:eastAsia="Times New Roman" w:hAnsiTheme="majorHAnsi" w:cs="Times New Roman"/>
            <w:lang w:eastAsia="en-GB"/>
          </w:rPr>
          <w:t>2015</w:t>
        </w:r>
        <w:commentRangeEnd w:id="19"/>
        <w:r w:rsidR="006A6BFB">
          <w:rPr>
            <w:rStyle w:val="CommentReference"/>
          </w:rPr>
          <w:commentReference w:id="19"/>
        </w:r>
        <w:r w:rsidR="006A6BFB">
          <w:rPr>
            <w:rFonts w:asciiTheme="majorHAnsi" w:eastAsia="Times New Roman" w:hAnsiTheme="majorHAnsi" w:cs="Times New Roman"/>
            <w:lang w:eastAsia="en-GB"/>
          </w:rPr>
          <w:t>)</w:t>
        </w:r>
      </w:ins>
      <w:r>
        <w:rPr>
          <w:rFonts w:asciiTheme="majorHAnsi" w:eastAsia="Times New Roman" w:hAnsiTheme="majorHAnsi" w:cs="Times New Roman"/>
          <w:lang w:eastAsia="en-GB"/>
        </w:rPr>
        <w:t>,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commentRangeStart w:id="20"/>
      <w:r w:rsidR="006340EC">
        <w:rPr>
          <w:rFonts w:asciiTheme="majorHAnsi" w:eastAsia="Times New Roman" w:hAnsiTheme="majorHAnsi" w:cs="Times New Roman"/>
          <w:sz w:val="20"/>
          <w:szCs w:val="20"/>
          <w:lang w:eastAsia="en-GB"/>
        </w:rPr>
        <w:t xml:space="preserve">Exposure </w:t>
      </w:r>
      <w:commentRangeEnd w:id="20"/>
      <w:r w:rsidR="00C54AEB">
        <w:rPr>
          <w:rStyle w:val="CommentReference"/>
        </w:rPr>
        <w:commentReference w:id="20"/>
      </w:r>
      <w:r w:rsidR="006340EC">
        <w:rPr>
          <w:rFonts w:asciiTheme="majorHAnsi" w:eastAsia="Times New Roman" w:hAnsiTheme="majorHAnsi" w:cs="Times New Roman"/>
          <w:sz w:val="20"/>
          <w:szCs w:val="20"/>
          <w:lang w:eastAsia="en-GB"/>
        </w:rPr>
        <w:t>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commentRangeStart w:id="21"/>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commentRangeEnd w:id="21"/>
      <w:r w:rsidR="00575CCF">
        <w:rPr>
          <w:rStyle w:val="CommentReference"/>
        </w:rPr>
        <w:commentReference w:id="21"/>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6314CB0"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w:t>
      </w:r>
      <w:ins w:id="22" w:author="Marko" w:date="2018-08-13T13:02:00Z">
        <w:r w:rsidR="006F459C">
          <w:rPr>
            <w:rFonts w:asciiTheme="majorHAnsi" w:eastAsia="Times New Roman" w:hAnsiTheme="majorHAnsi" w:cs="Times New Roman"/>
            <w:lang w:eastAsia="en-GB"/>
          </w:rPr>
          <w:t xml:space="preserve">the introduction </w:t>
        </w:r>
      </w:ins>
      <w:r w:rsidR="00302D03">
        <w:rPr>
          <w:rFonts w:asciiTheme="majorHAnsi" w:eastAsia="Times New Roman" w:hAnsiTheme="majorHAnsi" w:cs="Times New Roman"/>
          <w:lang w:eastAsia="en-GB"/>
        </w:rPr>
        <w:t>section</w:t>
      </w:r>
      <w:del w:id="23" w:author="Marko" w:date="2018-08-13T13:02:00Z">
        <w:r w:rsidR="00302D03" w:rsidDel="006F459C">
          <w:rPr>
            <w:rFonts w:asciiTheme="majorHAnsi" w:eastAsia="Times New Roman" w:hAnsiTheme="majorHAnsi" w:cs="Times New Roman"/>
            <w:lang w:eastAsia="en-GB"/>
          </w:rPr>
          <w:delText xml:space="preserve"> {Intro}</w:delText>
        </w:r>
      </w:del>
      <w:r w:rsidR="00302D03">
        <w:rPr>
          <w:rFonts w:asciiTheme="majorHAnsi" w:eastAsia="Times New Roman" w:hAnsiTheme="majorHAnsi" w:cs="Times New Roman"/>
          <w:lang w:eastAsia="en-GB"/>
        </w:rPr>
        <w:t xml:space="preserve">,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w:t>
      </w:r>
      <w:del w:id="24" w:author="Marko" w:date="2018-08-13T13:02:00Z">
        <w:r w:rsidR="00302D03" w:rsidDel="00342557">
          <w:rPr>
            <w:rFonts w:asciiTheme="majorHAnsi" w:eastAsia="Times New Roman" w:hAnsiTheme="majorHAnsi" w:cs="Times New Roman"/>
            <w:lang w:eastAsia="en-GB"/>
          </w:rPr>
          <w:delText xml:space="preserve">membrane </w:delText>
        </w:r>
      </w:del>
      <w:r w:rsidR="00302D03">
        <w:rPr>
          <w:rFonts w:asciiTheme="majorHAnsi" w:eastAsia="Times New Roman" w:hAnsiTheme="majorHAnsi" w:cs="Times New Roman"/>
          <w:lang w:eastAsia="en-GB"/>
        </w:rPr>
        <w:t>tub</w:t>
      </w:r>
      <w:ins w:id="25" w:author="Marko" w:date="2018-08-13T13:02:00Z">
        <w:r w:rsidR="00342557">
          <w:rPr>
            <w:rFonts w:asciiTheme="majorHAnsi" w:eastAsia="Times New Roman" w:hAnsiTheme="majorHAnsi" w:cs="Times New Roman"/>
            <w:lang w:eastAsia="en-GB"/>
          </w:rPr>
          <w:t>ular part of the invagination</w:t>
        </w:r>
      </w:ins>
      <w:del w:id="26" w:author="Marko" w:date="2018-08-13T13:02:00Z">
        <w:r w:rsidR="00302D03" w:rsidDel="00342557">
          <w:rPr>
            <w:rFonts w:asciiTheme="majorHAnsi" w:eastAsia="Times New Roman" w:hAnsiTheme="majorHAnsi" w:cs="Times New Roman"/>
            <w:lang w:eastAsia="en-GB"/>
          </w:rPr>
          <w:delText>e</w:delText>
        </w:r>
      </w:del>
      <w:r w:rsidR="00302D03">
        <w:rPr>
          <w:rFonts w:asciiTheme="majorHAnsi" w:eastAsia="Times New Roman" w:hAnsiTheme="majorHAnsi" w:cs="Times New Roman"/>
          <w:lang w:eastAsia="en-GB"/>
        </w:rPr>
        <w:t xml:space="preserv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 xml:space="preserve">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2F8B6005"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 xml:space="preserve">to quantify what happens in the absence of </w:t>
      </w:r>
      <w:proofErr w:type="spellStart"/>
      <w:r w:rsidR="00E2395C">
        <w:rPr>
          <w:rFonts w:asciiTheme="majorHAnsi" w:eastAsia="Times New Roman" w:hAnsiTheme="majorHAnsi" w:cs="Times New Roman"/>
          <w:lang w:eastAsia="en-GB"/>
        </w:rPr>
        <w:t>Rvs</w:t>
      </w:r>
      <w:proofErr w:type="spellEnd"/>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w:t>
      </w:r>
      <w:commentRangeStart w:id="27"/>
      <w:r w:rsidR="00DC1EBF">
        <w:rPr>
          <w:rFonts w:asciiTheme="majorHAnsi" w:eastAsia="Times New Roman" w:hAnsiTheme="majorHAnsi" w:cs="Times New Roman"/>
          <w:lang w:eastAsia="en-GB"/>
        </w:rPr>
        <w:t>movement</w:t>
      </w:r>
      <w:commentRangeEnd w:id="27"/>
      <w:r w:rsidR="00105D96">
        <w:rPr>
          <w:rStyle w:val="CommentReference"/>
        </w:rPr>
        <w:commentReference w:id="27"/>
      </w:r>
      <w:r w:rsidR="00DC1EBF">
        <w:rPr>
          <w:rFonts w:asciiTheme="majorHAnsi" w:eastAsia="Times New Roman" w:hAnsiTheme="majorHAnsi" w:cs="Times New Roman"/>
          <w:lang w:eastAsia="en-GB"/>
        </w:rPr>
        <w: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ins w:id="28" w:author="Marko" w:date="2018-08-13T13:04:00Z">
        <w:r w:rsidR="00EC11DA">
          <w:rPr>
            <w:rFonts w:asciiTheme="majorHAnsi" w:eastAsia="Times New Roman" w:hAnsiTheme="majorHAnsi" w:cs="Times New Roman"/>
            <w:lang w:eastAsia="en-GB"/>
          </w:rPr>
          <w:t xml:space="preserve">that </w:t>
        </w:r>
      </w:ins>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 xml:space="preserve">move inward </w:t>
      </w:r>
      <w:del w:id="29" w:author="Marko" w:date="2018-08-13T13:04:00Z">
        <w:r w:rsidR="002C79ED" w:rsidDel="00EC11DA">
          <w:rPr>
            <w:rFonts w:asciiTheme="majorHAnsi" w:eastAsia="Times New Roman" w:hAnsiTheme="majorHAnsi" w:cs="Times New Roman"/>
            <w:lang w:eastAsia="en-GB"/>
          </w:rPr>
          <w:delText>but</w:delText>
        </w:r>
        <w:r w:rsidR="00E2395C" w:rsidDel="00EC11DA">
          <w:rPr>
            <w:rFonts w:asciiTheme="majorHAnsi" w:eastAsia="Times New Roman" w:hAnsiTheme="majorHAnsi" w:cs="Times New Roman"/>
            <w:lang w:eastAsia="en-GB"/>
          </w:rPr>
          <w:delText xml:space="preserve"> </w:delText>
        </w:r>
      </w:del>
      <w:r w:rsidR="00E2395C">
        <w:rPr>
          <w:rFonts w:asciiTheme="majorHAnsi" w:eastAsia="Times New Roman" w:hAnsiTheme="majorHAnsi" w:cs="Times New Roman"/>
          <w:lang w:eastAsia="en-GB"/>
        </w:rPr>
        <w:t>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w:t>
      </w:r>
      <w:ins w:id="30" w:author="Marko" w:date="2018-08-13T13:05:00Z">
        <w:r w:rsidR="00743B49">
          <w:rPr>
            <w:rFonts w:asciiTheme="majorHAnsi" w:eastAsia="Times New Roman" w:hAnsiTheme="majorHAnsi" w:cs="Times New Roman"/>
            <w:lang w:eastAsia="en-GB"/>
          </w:rPr>
          <w:t xml:space="preserve"> These retractions suggest failed invagination events. </w:t>
        </w:r>
      </w:ins>
      <w:r w:rsidR="00E2395C">
        <w:rPr>
          <w:rFonts w:asciiTheme="majorHAnsi" w:eastAsia="Times New Roman" w:hAnsiTheme="majorHAnsi" w:cs="Times New Roman"/>
          <w:lang w:eastAsia="en-GB"/>
        </w:rPr>
        <w:t xml:space="preserve">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w:t>
      </w:r>
      <w:del w:id="31" w:author="Marko" w:date="2018-08-13T13:05:00Z">
        <w:r w:rsidR="00E2395C" w:rsidDel="005479D3">
          <w:rPr>
            <w:rFonts w:asciiTheme="majorHAnsi" w:eastAsia="Times New Roman" w:hAnsiTheme="majorHAnsi" w:cs="Times New Roman"/>
            <w:lang w:eastAsia="en-GB"/>
          </w:rPr>
          <w:delText xml:space="preserve">are </w:delText>
        </w:r>
      </w:del>
      <w:ins w:id="32" w:author="Marko" w:date="2018-08-13T13:05:00Z">
        <w:r w:rsidR="005479D3">
          <w:rPr>
            <w:rFonts w:asciiTheme="majorHAnsi" w:eastAsia="Times New Roman" w:hAnsiTheme="majorHAnsi" w:cs="Times New Roman"/>
            <w:lang w:eastAsia="en-GB"/>
          </w:rPr>
          <w:t xml:space="preserve">were </w:t>
        </w:r>
      </w:ins>
      <w:r w:rsidR="00E2395C">
        <w:rPr>
          <w:rFonts w:asciiTheme="majorHAnsi" w:eastAsia="Times New Roman" w:hAnsiTheme="majorHAnsi" w:cs="Times New Roman"/>
          <w:lang w:eastAsia="en-GB"/>
        </w:rPr>
        <w:t xml:space="preserve">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proofErr w:type="spellStart"/>
      <w:r w:rsidR="007F7153">
        <w:rPr>
          <w:rFonts w:asciiTheme="majorHAnsi" w:eastAsia="Times New Roman" w:hAnsiTheme="majorHAnsi" w:cs="Times New Roman"/>
          <w:lang w:eastAsia="en-GB"/>
        </w:rPr>
        <w:t>Rvs</w:t>
      </w:r>
      <w:proofErr w:type="spellEnd"/>
      <w:r w:rsidR="007F7153">
        <w:rPr>
          <w:rFonts w:asciiTheme="majorHAnsi" w:eastAsia="Times New Roman" w:hAnsiTheme="majorHAnsi" w:cs="Times New Roman"/>
          <w:lang w:eastAsia="en-GB"/>
        </w:rPr>
        <w:t xml:space="preserve"> is </w:t>
      </w:r>
      <w:del w:id="33" w:author="Marko" w:date="2018-08-13T13:06:00Z">
        <w:r w:rsidR="007F7153" w:rsidDel="00607B52">
          <w:rPr>
            <w:rFonts w:asciiTheme="majorHAnsi" w:eastAsia="Times New Roman" w:hAnsiTheme="majorHAnsi" w:cs="Times New Roman"/>
            <w:lang w:eastAsia="en-GB"/>
          </w:rPr>
          <w:delText xml:space="preserve">supposed </w:delText>
        </w:r>
      </w:del>
      <w:ins w:id="34" w:author="Marko" w:date="2018-08-13T13:06:00Z">
        <w:r w:rsidR="00607B52">
          <w:rPr>
            <w:rFonts w:asciiTheme="majorHAnsi" w:eastAsia="Times New Roman" w:hAnsiTheme="majorHAnsi" w:cs="Times New Roman"/>
            <w:lang w:eastAsia="en-GB"/>
          </w:rPr>
          <w:t xml:space="preserve">predicted </w:t>
        </w:r>
      </w:ins>
      <w:r w:rsidR="007F7153">
        <w:rPr>
          <w:rFonts w:asciiTheme="majorHAnsi" w:eastAsia="Times New Roman" w:hAnsiTheme="majorHAnsi" w:cs="Times New Roman"/>
          <w:lang w:eastAsia="en-GB"/>
        </w:rPr>
        <w:t>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w:t>
      </w:r>
      <w:commentRangeStart w:id="35"/>
      <w:r w:rsidR="001B2F71">
        <w:rPr>
          <w:rFonts w:asciiTheme="majorHAnsi" w:eastAsia="Times New Roman" w:hAnsiTheme="majorHAnsi" w:cs="Times New Roman"/>
          <w:lang w:eastAsia="en-GB"/>
        </w:rPr>
        <w:t>at about 80nm</w:t>
      </w:r>
      <w:commentRangeEnd w:id="35"/>
      <w:r w:rsidR="0062088A">
        <w:rPr>
          <w:rStyle w:val="CommentReference"/>
        </w:rPr>
        <w:commentReference w:id="35"/>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 xml:space="preserve">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commentRangeStart w:id="36"/>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commentRangeEnd w:id="36"/>
      <w:r w:rsidR="007C2B83">
        <w:rPr>
          <w:rStyle w:val="CommentReference"/>
        </w:rPr>
        <w:commentReference w:id="36"/>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6ECC3BC8"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xml:space="preserve">: flat F-BAR domain proteins are found at flat membranes, N-BAR domains are found at tubular </w:t>
      </w:r>
      <w:ins w:id="37" w:author="Marko" w:date="2018-08-13T17:39:00Z">
        <w:r w:rsidR="00F524C9">
          <w:rPr>
            <w:rFonts w:asciiTheme="majorHAnsi" w:eastAsia="Times New Roman" w:hAnsiTheme="majorHAnsi" w:cs="Times New Roman"/>
            <w:lang w:eastAsia="en-GB"/>
          </w:rPr>
          <w:t xml:space="preserve">membrane  </w:t>
        </w:r>
      </w:ins>
      <w:r w:rsidR="00D93161">
        <w:rPr>
          <w:rFonts w:asciiTheme="majorHAnsi" w:eastAsia="Times New Roman" w:hAnsiTheme="majorHAnsi" w:cs="Times New Roman"/>
          <w:lang w:eastAsia="en-GB"/>
        </w:rPr>
        <w:t>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w:t>
      </w:r>
      <w:del w:id="38" w:author="Marko" w:date="2018-08-13T17:40:00Z">
        <w:r w:rsidR="00F8301E" w:rsidDel="00E11D5B">
          <w:rPr>
            <w:rFonts w:asciiTheme="majorHAnsi" w:eastAsia="Times New Roman" w:hAnsiTheme="majorHAnsi" w:cs="Times New Roman"/>
            <w:lang w:eastAsia="en-GB"/>
          </w:rPr>
          <w:delText xml:space="preserve">), </w:delText>
        </w:r>
      </w:del>
      <w:ins w:id="39" w:author="Marko" w:date="2018-08-13T17:40:00Z">
        <w:r w:rsidR="00E11D5B">
          <w:rPr>
            <w:rFonts w:asciiTheme="majorHAnsi" w:eastAsia="Times New Roman" w:hAnsiTheme="majorHAnsi" w:cs="Times New Roman"/>
            <w:lang w:eastAsia="en-GB"/>
          </w:rPr>
          <w:t xml:space="preserve">) by </w:t>
        </w:r>
      </w:ins>
      <w:r w:rsidR="00F8301E">
        <w:rPr>
          <w:rFonts w:asciiTheme="majorHAnsi" w:eastAsia="Times New Roman" w:hAnsiTheme="majorHAnsi" w:cs="Times New Roman"/>
          <w:lang w:eastAsia="en-GB"/>
        </w:rPr>
        <w:t xml:space="preserve">TIRF imaging </w:t>
      </w:r>
      <w:del w:id="40" w:author="Marko" w:date="2018-08-13T17:39:00Z">
        <w:r w:rsidR="00F8301E" w:rsidDel="009E1106">
          <w:rPr>
            <w:rFonts w:asciiTheme="majorHAnsi" w:eastAsia="Times New Roman" w:hAnsiTheme="majorHAnsi" w:cs="Times New Roman"/>
            <w:lang w:eastAsia="en-GB"/>
          </w:rPr>
          <w:delText xml:space="preserve">shows </w:delText>
        </w:r>
      </w:del>
      <w:ins w:id="41" w:author="Marko" w:date="2018-08-13T17:39:00Z">
        <w:r w:rsidR="009E1106">
          <w:rPr>
            <w:rFonts w:asciiTheme="majorHAnsi" w:eastAsia="Times New Roman" w:hAnsiTheme="majorHAnsi" w:cs="Times New Roman"/>
            <w:lang w:eastAsia="en-GB"/>
          </w:rPr>
          <w:t xml:space="preserve">showed </w:t>
        </w:r>
      </w:ins>
      <w:r w:rsidR="00F8301E">
        <w:rPr>
          <w:rFonts w:asciiTheme="majorHAnsi" w:eastAsia="Times New Roman" w:hAnsiTheme="majorHAnsi" w:cs="Times New Roman"/>
          <w:lang w:eastAsia="en-GB"/>
        </w:rPr>
        <w:t>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23D46E8A"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del w:id="42" w:author="Marko" w:date="2018-08-13T17:40:00Z">
        <w:r w:rsidR="00FC651F" w:rsidDel="00F02933">
          <w:rPr>
            <w:rFonts w:asciiTheme="majorHAnsi" w:eastAsia="Times New Roman" w:hAnsiTheme="majorHAnsi" w:cs="Times New Roman"/>
            <w:lang w:eastAsia="en-GB"/>
          </w:rPr>
          <w:delText>membrane</w:delText>
        </w:r>
      </w:del>
      <w:ins w:id="43" w:author="Marko" w:date="2018-08-13T17:40:00Z">
        <w:r w:rsidR="00F02933">
          <w:rPr>
            <w:rFonts w:asciiTheme="majorHAnsi" w:eastAsia="Times New Roman" w:hAnsiTheme="majorHAnsi" w:cs="Times New Roman"/>
            <w:lang w:eastAsia="en-GB"/>
          </w:rPr>
          <w:t>curvature</w:t>
        </w:r>
      </w:ins>
      <w:r w:rsidR="00FC651F">
        <w:rPr>
          <w:rFonts w:asciiTheme="majorHAnsi" w:eastAsia="Times New Roman" w:hAnsiTheme="majorHAnsi" w:cs="Times New Roman"/>
          <w:lang w:eastAsia="en-GB"/>
        </w:rPr>
        <w:t>-sensing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w:t>
      </w:r>
      <w:proofErr w:type="spellStart"/>
      <w:r w:rsidR="006D065C">
        <w:rPr>
          <w:rFonts w:asciiTheme="majorHAnsi" w:eastAsia="Times New Roman" w:hAnsiTheme="majorHAnsi" w:cs="Times New Roman"/>
          <w:lang w:eastAsia="en-GB"/>
        </w:rPr>
        <w:t>Rvs</w:t>
      </w:r>
      <w:proofErr w:type="spellEnd"/>
      <w:r w:rsidR="006D065C">
        <w:rPr>
          <w:rFonts w:asciiTheme="majorHAnsi" w:eastAsia="Times New Roman" w:hAnsiTheme="majorHAnsi" w:cs="Times New Roman"/>
          <w:lang w:eastAsia="en-GB"/>
        </w:rPr>
        <w:t xml:space="preserve">, </w:t>
      </w:r>
      <w:del w:id="44" w:author="Marko" w:date="2018-08-13T17:43:00Z">
        <w:r w:rsidR="006D065C" w:rsidDel="004A6570">
          <w:rPr>
            <w:rFonts w:asciiTheme="majorHAnsi" w:eastAsia="Times New Roman" w:hAnsiTheme="majorHAnsi" w:cs="Times New Roman"/>
            <w:lang w:eastAsia="en-GB"/>
          </w:rPr>
          <w:delText xml:space="preserve">that </w:delText>
        </w:r>
      </w:del>
      <w:r w:rsidR="006D065C">
        <w:rPr>
          <w:rFonts w:asciiTheme="majorHAnsi" w:eastAsia="Times New Roman" w:hAnsiTheme="majorHAnsi" w:cs="Times New Roman"/>
          <w:lang w:eastAsia="en-GB"/>
        </w:rPr>
        <w:t>the</w:t>
      </w:r>
      <w:r w:rsidR="00F8301E">
        <w:rPr>
          <w:rFonts w:asciiTheme="majorHAnsi" w:eastAsia="Times New Roman" w:hAnsiTheme="majorHAnsi" w:cs="Times New Roman"/>
          <w:lang w:eastAsia="en-GB"/>
        </w:rPr>
        <w:t xml:space="preserve"> complex localizes to </w:t>
      </w:r>
      <w:commentRangeStart w:id="45"/>
      <w:r w:rsidR="00F8301E">
        <w:rPr>
          <w:rFonts w:asciiTheme="majorHAnsi" w:eastAsia="Times New Roman" w:hAnsiTheme="majorHAnsi" w:cs="Times New Roman"/>
          <w:lang w:eastAsia="en-GB"/>
        </w:rPr>
        <w:t>sites</w:t>
      </w:r>
      <w:commentRangeEnd w:id="45"/>
      <w:r w:rsidR="004A6570">
        <w:rPr>
          <w:rStyle w:val="CommentReference"/>
        </w:rPr>
        <w:commentReference w:id="45"/>
      </w:r>
      <w:r w:rsidR="006D065C">
        <w:rPr>
          <w:rFonts w:asciiTheme="majorHAnsi" w:eastAsia="Times New Roman" w:hAnsiTheme="majorHAnsi" w:cs="Times New Roman"/>
          <w:lang w:eastAsia="en-GB"/>
        </w:rPr>
        <w:t xml:space="preserve"> </w:t>
      </w:r>
      <w:del w:id="46" w:author="Marko" w:date="2018-08-13T17:44:00Z">
        <w:r w:rsidR="006D065C" w:rsidDel="004A6570">
          <w:rPr>
            <w:rFonts w:asciiTheme="majorHAnsi" w:eastAsia="Times New Roman" w:hAnsiTheme="majorHAnsi" w:cs="Times New Roman"/>
            <w:lang w:eastAsia="en-GB"/>
          </w:rPr>
          <w:delText xml:space="preserve">after membrane tubes are formed shows that </w:delText>
        </w:r>
        <w:r w:rsidR="00F8301E" w:rsidDel="004A6570">
          <w:rPr>
            <w:rFonts w:asciiTheme="majorHAnsi" w:eastAsia="Times New Roman" w:hAnsiTheme="majorHAnsi" w:cs="Times New Roman"/>
            <w:lang w:eastAsia="en-GB"/>
          </w:rPr>
          <w:delText xml:space="preserve">Rvs localizes </w:delText>
        </w:r>
      </w:del>
      <w:r w:rsidR="00F8301E">
        <w:rPr>
          <w:rFonts w:asciiTheme="majorHAnsi" w:eastAsia="Times New Roman" w:hAnsiTheme="majorHAnsi" w:cs="Times New Roman"/>
          <w:lang w:eastAsia="en-GB"/>
        </w:rPr>
        <w:t>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663B3B23"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w:t>
      </w:r>
      <w:commentRangeStart w:id="47"/>
      <w:r>
        <w:rPr>
          <w:rFonts w:asciiTheme="majorHAnsi" w:eastAsia="Times New Roman" w:hAnsiTheme="majorHAnsi" w:cs="Times New Roman"/>
          <w:lang w:eastAsia="en-GB"/>
        </w:rPr>
        <w:t>BAR domain</w:t>
      </w:r>
      <w:commentRangeEnd w:id="47"/>
      <w:r w:rsidR="00610B64">
        <w:rPr>
          <w:rStyle w:val="CommentReference"/>
        </w:rPr>
        <w:commentReference w:id="47"/>
      </w:r>
      <w:r>
        <w:rPr>
          <w:rFonts w:asciiTheme="majorHAnsi" w:eastAsia="Times New Roman" w:hAnsiTheme="majorHAnsi" w:cs="Times New Roman"/>
          <w:lang w:eastAsia="en-GB"/>
        </w:rPr>
        <w:t>, that is Rvs167-</w:t>
      </w:r>
      <w:del w:id="48" w:author="Marko" w:date="2018-08-13T19:52:00Z">
        <w:r w:rsidDel="00B21250">
          <w:rPr>
            <w:rFonts w:asciiTheme="majorHAnsi" w:eastAsia="Times New Roman" w:hAnsiTheme="majorHAnsi" w:cs="Times New Roman"/>
            <w:lang w:eastAsia="en-GB"/>
          </w:rPr>
          <w:delText xml:space="preserve">delsh3 </w:delText>
        </w:r>
      </w:del>
      <w:ins w:id="49" w:author="Marko" w:date="2018-08-13T19:52:00Z">
        <w:r w:rsidR="00B21250">
          <w:rPr>
            <w:rFonts w:asciiTheme="majorHAnsi" w:eastAsia="Times New Roman" w:hAnsiTheme="majorHAnsi" w:cs="Times New Roman"/>
            <w:lang w:eastAsia="en-GB"/>
          </w:rPr>
          <w:t xml:space="preserve">delSH3 </w:t>
        </w:r>
      </w:ins>
      <w:r>
        <w:rPr>
          <w:rFonts w:asciiTheme="majorHAnsi" w:eastAsia="Times New Roman" w:hAnsiTheme="majorHAnsi" w:cs="Times New Roman"/>
          <w:lang w:eastAsia="en-GB"/>
        </w:rPr>
        <w:t>(henceforth BAR</w:t>
      </w:r>
      <w:r w:rsidR="00CA7C3C">
        <w:rPr>
          <w:rFonts w:asciiTheme="majorHAnsi" w:eastAsia="Times New Roman" w:hAnsiTheme="majorHAnsi" w:cs="Times New Roman"/>
          <w:lang w:eastAsia="en-GB"/>
        </w:rPr>
        <w:t xml:space="preserve">. Cells that contain Rvs167 without the SH3 domain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as BAR cells</w:t>
      </w:r>
      <w:r>
        <w:rPr>
          <w:rFonts w:asciiTheme="majorHAnsi" w:eastAsia="Times New Roman" w:hAnsiTheme="majorHAnsi" w:cs="Times New Roman"/>
          <w:lang w:eastAsia="en-GB"/>
        </w:rPr>
        <w:t>).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E9F381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w:t>
      </w:r>
      <w:commentRangeStart w:id="50"/>
      <w:r w:rsidRPr="00AB2147">
        <w:rPr>
          <w:rFonts w:asciiTheme="majorHAnsi" w:eastAsia="Times New Roman" w:hAnsiTheme="majorHAnsi" w:cs="Times New Roman"/>
          <w:i/>
          <w:lang w:eastAsia="en-GB"/>
          <w:rPrChange w:id="51" w:author="Marko" w:date="2018-08-13T19:56:00Z">
            <w:rPr>
              <w:rFonts w:asciiTheme="majorHAnsi" w:eastAsia="Times New Roman" w:hAnsiTheme="majorHAnsi" w:cs="Times New Roman"/>
              <w:lang w:eastAsia="en-GB"/>
            </w:rPr>
          </w:rPrChange>
        </w:rPr>
        <w:t>sla2</w:t>
      </w:r>
      <w:r w:rsidR="00AF21C6" w:rsidRPr="00AB2147">
        <w:rPr>
          <w:rFonts w:asciiTheme="majorHAnsi" w:eastAsia="Times New Roman" w:hAnsiTheme="majorHAnsi" w:cs="Times New Roman"/>
          <w:i/>
          <w:lang w:eastAsia="en-GB"/>
          <w:rPrChange w:id="52" w:author="Marko" w:date="2018-08-13T19:56:00Z">
            <w:rPr>
              <w:rFonts w:asciiTheme="majorHAnsi" w:eastAsia="Times New Roman" w:hAnsiTheme="majorHAnsi" w:cs="Times New Roman"/>
              <w:lang w:eastAsia="en-GB"/>
            </w:rPr>
          </w:rPrChange>
        </w:rPr>
        <w:t>Δ</w:t>
      </w:r>
      <w:commentRangeEnd w:id="50"/>
      <w:r w:rsidR="00AB2147">
        <w:rPr>
          <w:rStyle w:val="CommentReference"/>
        </w:rPr>
        <w:commentReference w:id="50"/>
      </w:r>
      <w:ins w:id="53" w:author="Marko" w:date="2018-08-13T19:56:00Z">
        <w:r w:rsidR="00AB2147">
          <w:rPr>
            <w:rFonts w:asciiTheme="majorHAnsi" w:eastAsia="Times New Roman" w:hAnsiTheme="majorHAnsi" w:cs="Times New Roman"/>
            <w:lang w:eastAsia="en-GB"/>
          </w:rPr>
          <w:t xml:space="preserve"> </w:t>
        </w:r>
      </w:ins>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xml:space="preserve">. In </w:t>
      </w:r>
      <w:r w:rsidR="00DE7D3B" w:rsidRPr="006D20A9">
        <w:rPr>
          <w:rFonts w:asciiTheme="majorHAnsi" w:eastAsia="Times New Roman" w:hAnsiTheme="majorHAnsi" w:cs="Times New Roman"/>
          <w:i/>
          <w:lang w:eastAsia="en-GB"/>
          <w:rPrChange w:id="54" w:author="Marko" w:date="2018-08-13T19:56:00Z">
            <w:rPr>
              <w:rFonts w:asciiTheme="majorHAnsi" w:eastAsia="Times New Roman" w:hAnsiTheme="majorHAnsi" w:cs="Times New Roman"/>
              <w:lang w:eastAsia="en-GB"/>
            </w:rPr>
          </w:rPrChange>
        </w:rPr>
        <w:t>sla2</w:t>
      </w:r>
      <w:r w:rsidR="00AF21C6" w:rsidRPr="006D20A9">
        <w:rPr>
          <w:rFonts w:asciiTheme="majorHAnsi" w:eastAsia="Times New Roman" w:hAnsiTheme="majorHAnsi" w:cs="Times New Roman"/>
          <w:i/>
          <w:lang w:eastAsia="en-GB"/>
          <w:rPrChange w:id="55" w:author="Marko" w:date="2018-08-13T19:56:00Z">
            <w:rPr>
              <w:rFonts w:asciiTheme="majorHAnsi" w:eastAsia="Times New Roman" w:hAnsiTheme="majorHAnsi" w:cs="Times New Roman"/>
              <w:lang w:eastAsia="en-GB"/>
            </w:rPr>
          </w:rPrChange>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w:t>
      </w:r>
      <w:ins w:id="56" w:author="Marko" w:date="2018-08-13T19:57:00Z">
        <w:r w:rsidR="006D20A9">
          <w:rPr>
            <w:rFonts w:asciiTheme="majorHAnsi" w:eastAsia="Times New Roman" w:hAnsiTheme="majorHAnsi" w:cs="Times New Roman"/>
            <w:lang w:eastAsia="en-GB"/>
          </w:rPr>
          <w:t xml:space="preserve">transiently </w:t>
        </w:r>
      </w:ins>
      <w:r w:rsidR="00EC7BF9">
        <w:rPr>
          <w:rFonts w:asciiTheme="majorHAnsi" w:eastAsia="Times New Roman" w:hAnsiTheme="majorHAnsi" w:cs="Times New Roman"/>
          <w:lang w:eastAsia="en-GB"/>
        </w:rPr>
        <w:t xml:space="preserve">co-localize </w:t>
      </w:r>
      <w:del w:id="57" w:author="Marko" w:date="2018-08-13T19:57:00Z">
        <w:r w:rsidR="00EC7BF9" w:rsidDel="006D20A9">
          <w:rPr>
            <w:rFonts w:asciiTheme="majorHAnsi" w:eastAsia="Times New Roman" w:hAnsiTheme="majorHAnsi" w:cs="Times New Roman"/>
            <w:lang w:eastAsia="en-GB"/>
          </w:rPr>
          <w:delText xml:space="preserve">to </w:delText>
        </w:r>
      </w:del>
      <w:ins w:id="58" w:author="Marko" w:date="2018-08-13T19:57:00Z">
        <w:r w:rsidR="006D20A9">
          <w:rPr>
            <w:rFonts w:asciiTheme="majorHAnsi" w:eastAsia="Times New Roman" w:hAnsiTheme="majorHAnsi" w:cs="Times New Roman"/>
            <w:lang w:eastAsia="en-GB"/>
          </w:rPr>
          <w:t xml:space="preserve">with </w:t>
        </w:r>
      </w:ins>
      <w:r w:rsidR="00EC7BF9">
        <w:rPr>
          <w:rFonts w:asciiTheme="majorHAnsi" w:eastAsia="Times New Roman" w:hAnsiTheme="majorHAnsi" w:cs="Times New Roman"/>
          <w:lang w:eastAsia="en-GB"/>
        </w:rPr>
        <w:t xml:space="preserve">endocytic </w:t>
      </w:r>
      <w:ins w:id="59" w:author="Marko" w:date="2018-08-13T19:57:00Z">
        <w:r w:rsidR="006D20A9">
          <w:rPr>
            <w:rFonts w:asciiTheme="majorHAnsi" w:eastAsia="Times New Roman" w:hAnsiTheme="majorHAnsi" w:cs="Times New Roman"/>
            <w:lang w:eastAsia="en-GB"/>
          </w:rPr>
          <w:t xml:space="preserve">coat </w:t>
        </w:r>
      </w:ins>
      <w:r w:rsidR="00EC7BF9">
        <w:rPr>
          <w:rFonts w:asciiTheme="majorHAnsi" w:eastAsia="Times New Roman" w:hAnsiTheme="majorHAnsi" w:cs="Times New Roman"/>
          <w:lang w:eastAsia="en-GB"/>
        </w:rPr>
        <w:t>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 xml:space="preserve">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ins w:id="60" w:author="Marko" w:date="2018-08-13T19:58:00Z">
        <w:r w:rsidR="00770191">
          <w:rPr>
            <w:rFonts w:asciiTheme="majorHAnsi" w:eastAsia="Times New Roman" w:hAnsiTheme="majorHAnsi" w:cs="Times New Roman"/>
            <w:lang w:eastAsia="en-GB"/>
          </w:rPr>
          <w:t xml:space="preserve"> and the membrane is not </w:t>
        </w:r>
        <w:proofErr w:type="gramStart"/>
        <w:r w:rsidR="00770191">
          <w:rPr>
            <w:rFonts w:asciiTheme="majorHAnsi" w:eastAsia="Times New Roman" w:hAnsiTheme="majorHAnsi" w:cs="Times New Roman"/>
            <w:lang w:eastAsia="en-GB"/>
          </w:rPr>
          <w:t>curved</w:t>
        </w:r>
      </w:ins>
      <w:ins w:id="61" w:author="Marko" w:date="2018-08-13T19:57:00Z">
        <w:r w:rsidR="00770191">
          <w:rPr>
            <w:rFonts w:asciiTheme="majorHAnsi" w:eastAsia="Times New Roman" w:hAnsiTheme="majorHAnsi" w:cs="Times New Roman"/>
            <w:lang w:eastAsia="en-GB"/>
          </w:rPr>
          <w:t xml:space="preserve"> </w:t>
        </w:r>
      </w:ins>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w:t>
      </w:r>
      <w:proofErr w:type="gramEnd"/>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119E98D0"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w:r>
      <w:r w:rsidRPr="003B6AD2">
        <w:rPr>
          <w:rFonts w:asciiTheme="majorHAnsi" w:eastAsia="Times New Roman" w:hAnsiTheme="majorHAnsi" w:cs="Times New Roman"/>
          <w:i/>
          <w:lang w:eastAsia="en-GB"/>
          <w:rPrChange w:id="62" w:author="Marko" w:date="2018-08-13T19:58:00Z">
            <w:rPr>
              <w:rFonts w:asciiTheme="majorHAnsi" w:eastAsia="Times New Roman" w:hAnsiTheme="majorHAnsi" w:cs="Times New Roman"/>
              <w:lang w:eastAsia="en-GB"/>
            </w:rPr>
          </w:rPrChange>
        </w:rPr>
        <w:t>sla2</w:t>
      </w:r>
      <w:r w:rsidR="00AF21C6" w:rsidRPr="003B6AD2">
        <w:rPr>
          <w:rFonts w:asciiTheme="majorHAnsi" w:eastAsia="Times New Roman" w:hAnsiTheme="majorHAnsi" w:cs="Times New Roman"/>
          <w:i/>
          <w:lang w:eastAsia="en-GB"/>
          <w:rPrChange w:id="63" w:author="Marko" w:date="2018-08-13T19:58:00Z">
            <w:rPr>
              <w:rFonts w:asciiTheme="majorHAnsi" w:eastAsia="Times New Roman" w:hAnsiTheme="majorHAnsi" w:cs="Times New Roman"/>
              <w:lang w:eastAsia="en-GB"/>
            </w:rPr>
          </w:rPrChange>
        </w:rPr>
        <w:t>Δ</w:t>
      </w:r>
      <w:ins w:id="64" w:author="Marko" w:date="2018-08-13T19:58:00Z">
        <w:r w:rsidR="003B6AD2">
          <w:rPr>
            <w:rFonts w:asciiTheme="majorHAnsi" w:eastAsia="Times New Roman" w:hAnsiTheme="majorHAnsi" w:cs="Times New Roman"/>
            <w:lang w:eastAsia="en-GB"/>
          </w:rPr>
          <w:t xml:space="preserve"> </w:t>
        </w:r>
      </w:ins>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xml:space="preserve">. In </w:t>
      </w:r>
      <w:r w:rsidR="006434ED" w:rsidRPr="003B6AD2">
        <w:rPr>
          <w:rFonts w:asciiTheme="majorHAnsi" w:eastAsia="Times New Roman" w:hAnsiTheme="majorHAnsi" w:cs="Times New Roman"/>
          <w:i/>
          <w:lang w:eastAsia="en-GB"/>
          <w:rPrChange w:id="65" w:author="Marko" w:date="2018-08-13T19:58:00Z">
            <w:rPr>
              <w:rFonts w:asciiTheme="majorHAnsi" w:eastAsia="Times New Roman" w:hAnsiTheme="majorHAnsi" w:cs="Times New Roman"/>
              <w:lang w:eastAsia="en-GB"/>
            </w:rPr>
          </w:rPrChange>
        </w:rPr>
        <w:t>sla2</w:t>
      </w:r>
      <w:r w:rsidR="00671896" w:rsidRPr="003B6AD2">
        <w:rPr>
          <w:rFonts w:asciiTheme="majorHAnsi" w:eastAsia="Times New Roman" w:hAnsiTheme="majorHAnsi" w:cs="Times New Roman"/>
          <w:i/>
          <w:lang w:eastAsia="en-GB"/>
          <w:rPrChange w:id="66" w:author="Marko" w:date="2018-08-13T19:58:00Z">
            <w:rPr>
              <w:rFonts w:asciiTheme="majorHAnsi" w:eastAsia="Times New Roman" w:hAnsiTheme="majorHAnsi" w:cs="Times New Roman"/>
              <w:lang w:eastAsia="en-GB"/>
            </w:rPr>
          </w:rPrChange>
        </w:rPr>
        <w:softHyphen/>
      </w:r>
      <w:r w:rsidR="00AF21C6" w:rsidRPr="003B6AD2">
        <w:rPr>
          <w:rFonts w:asciiTheme="majorHAnsi" w:eastAsia="Times New Roman" w:hAnsiTheme="majorHAnsi" w:cs="Times New Roman"/>
          <w:i/>
          <w:lang w:eastAsia="en-GB"/>
          <w:rPrChange w:id="67" w:author="Marko" w:date="2018-08-13T19:58:00Z">
            <w:rPr>
              <w:rFonts w:asciiTheme="majorHAnsi" w:eastAsia="Times New Roman" w:hAnsiTheme="majorHAnsi" w:cs="Times New Roman"/>
              <w:lang w:eastAsia="en-GB"/>
            </w:rPr>
          </w:rPrChange>
        </w:rPr>
        <w:t>Δ</w:t>
      </w:r>
      <w:ins w:id="68" w:author="Marko" w:date="2018-08-13T19:58:00Z">
        <w:r w:rsidR="003B6AD2">
          <w:rPr>
            <w:rFonts w:asciiTheme="majorHAnsi" w:eastAsia="Times New Roman" w:hAnsiTheme="majorHAnsi" w:cs="Times New Roman"/>
            <w:lang w:eastAsia="en-GB"/>
          </w:rPr>
          <w:t xml:space="preserve"> </w:t>
        </w:r>
      </w:ins>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59CF7B59" w:rsidR="001B3D79" w:rsidRDefault="001B3D79" w:rsidP="00DA4C04">
      <w:pPr>
        <w:rPr>
          <w:rFonts w:asciiTheme="majorHAnsi" w:eastAsia="Times New Roman" w:hAnsiTheme="majorHAnsi" w:cs="Times New Roman"/>
          <w:lang w:eastAsia="en-GB"/>
        </w:rPr>
      </w:pPr>
      <w:commentRangeStart w:id="69"/>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sidR="00CA7C3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cells, showing that the BAR domain requires membrane curvature to </w:t>
      </w:r>
      <w:commentRangeStart w:id="70"/>
      <w:r>
        <w:rPr>
          <w:rFonts w:asciiTheme="majorHAnsi" w:eastAsia="Times New Roman" w:hAnsiTheme="majorHAnsi" w:cs="Times New Roman"/>
          <w:lang w:eastAsia="en-GB"/>
        </w:rPr>
        <w:t>localize</w:t>
      </w:r>
      <w:commentRangeEnd w:id="70"/>
      <w:r w:rsidR="00FB4A9D">
        <w:rPr>
          <w:rStyle w:val="CommentReference"/>
        </w:rPr>
        <w:commentReference w:id="70"/>
      </w:r>
      <w:r>
        <w:rPr>
          <w:rFonts w:asciiTheme="majorHAnsi" w:eastAsia="Times New Roman" w:hAnsiTheme="majorHAnsi" w:cs="Times New Roman"/>
          <w:lang w:eastAsia="en-GB"/>
        </w:rPr>
        <w:t>.</w:t>
      </w:r>
      <w:r w:rsidR="00267432">
        <w:rPr>
          <w:rFonts w:asciiTheme="majorHAnsi" w:eastAsia="Times New Roman" w:hAnsiTheme="majorHAnsi" w:cs="Times New Roman"/>
          <w:lang w:eastAsia="en-GB"/>
        </w:rPr>
        <w:t xml:space="preserve"> </w:t>
      </w:r>
      <w:commentRangeEnd w:id="69"/>
      <w:r w:rsidR="00B06A3E">
        <w:rPr>
          <w:rStyle w:val="CommentReference"/>
        </w:rPr>
        <w:commentReference w:id="69"/>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All scale bars = </w:t>
      </w:r>
      <w:commentRangeStart w:id="71"/>
      <w:r>
        <w:rPr>
          <w:rFonts w:asciiTheme="majorHAnsi" w:eastAsia="Times New Roman" w:hAnsiTheme="majorHAnsi" w:cs="Times New Roman"/>
          <w:sz w:val="16"/>
          <w:szCs w:val="16"/>
          <w:lang w:eastAsia="en-GB"/>
        </w:rPr>
        <w:t>2um</w:t>
      </w:r>
      <w:commentRangeEnd w:id="71"/>
      <w:r w:rsidR="00BC7E26">
        <w:rPr>
          <w:rStyle w:val="CommentReference"/>
        </w:rPr>
        <w:commentReference w:id="71"/>
      </w:r>
      <w:r>
        <w:rPr>
          <w:rFonts w:asciiTheme="majorHAnsi" w:eastAsia="Times New Roman" w:hAnsiTheme="majorHAnsi" w:cs="Times New Roman"/>
          <w:sz w:val="16"/>
          <w:szCs w:val="16"/>
          <w:lang w:eastAsia="en-GB"/>
        </w:rPr>
        <w:t>.</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1F2B9E3C"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sidRPr="009A08B2">
        <w:rPr>
          <w:rFonts w:asciiTheme="majorHAnsi" w:eastAsia="Times New Roman" w:hAnsiTheme="majorHAnsi" w:cs="Times New Roman"/>
          <w:i/>
          <w:lang w:eastAsia="en-GB"/>
          <w:rPrChange w:id="72" w:author="Marko" w:date="2018-08-13T20:06:00Z">
            <w:rPr>
              <w:rFonts w:asciiTheme="majorHAnsi" w:eastAsia="Times New Roman" w:hAnsiTheme="majorHAnsi" w:cs="Times New Roman"/>
              <w:lang w:eastAsia="en-GB"/>
            </w:rPr>
          </w:rPrChange>
        </w:rPr>
        <w:t>s</w:t>
      </w:r>
      <w:r w:rsidR="002908BD" w:rsidRPr="009A08B2">
        <w:rPr>
          <w:rFonts w:asciiTheme="majorHAnsi" w:eastAsia="Times New Roman" w:hAnsiTheme="majorHAnsi" w:cs="Times New Roman"/>
          <w:i/>
          <w:lang w:eastAsia="en-GB"/>
          <w:rPrChange w:id="73" w:author="Marko" w:date="2018-08-13T20:06:00Z">
            <w:rPr>
              <w:rFonts w:asciiTheme="majorHAnsi" w:eastAsia="Times New Roman" w:hAnsiTheme="majorHAnsi" w:cs="Times New Roman"/>
              <w:lang w:eastAsia="en-GB"/>
            </w:rPr>
          </w:rPrChange>
        </w:rPr>
        <w:t>la2</w:t>
      </w:r>
      <w:r w:rsidR="00AF21C6" w:rsidRPr="009A08B2">
        <w:rPr>
          <w:rFonts w:asciiTheme="majorHAnsi" w:eastAsia="Times New Roman" w:hAnsiTheme="majorHAnsi" w:cs="Times New Roman"/>
          <w:i/>
          <w:lang w:eastAsia="en-GB"/>
          <w:rPrChange w:id="74" w:author="Marko" w:date="2018-08-13T20:06:00Z">
            <w:rPr>
              <w:rFonts w:asciiTheme="majorHAnsi" w:eastAsia="Times New Roman" w:hAnsiTheme="majorHAnsi" w:cs="Times New Roman"/>
              <w:lang w:eastAsia="en-GB"/>
            </w:rPr>
          </w:rPrChange>
        </w:rPr>
        <w:t>Δ</w:t>
      </w:r>
      <w:ins w:id="75" w:author="Marko" w:date="2018-08-13T20:06:00Z">
        <w:r w:rsidR="009A08B2">
          <w:rPr>
            <w:rFonts w:asciiTheme="majorHAnsi" w:eastAsia="Times New Roman" w:hAnsiTheme="majorHAnsi" w:cs="Times New Roman"/>
            <w:lang w:eastAsia="en-GB"/>
          </w:rPr>
          <w:t xml:space="preserve"> </w:t>
        </w:r>
      </w:ins>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w:t>
      </w:r>
      <w:commentRangeStart w:id="76"/>
      <w:r w:rsidR="002908BD">
        <w:rPr>
          <w:rFonts w:asciiTheme="majorHAnsi" w:eastAsia="Times New Roman" w:hAnsiTheme="majorHAnsi" w:cs="Times New Roman"/>
          <w:lang w:eastAsia="en-GB"/>
        </w:rPr>
        <w:t xml:space="preserve">an interaction with Abp1 has been shown, as well as with Las17, type I </w:t>
      </w:r>
      <w:del w:id="77" w:author="Marko" w:date="2018-08-13T20:06:00Z">
        <w:r w:rsidR="002908BD" w:rsidDel="003E576D">
          <w:rPr>
            <w:rFonts w:asciiTheme="majorHAnsi" w:eastAsia="Times New Roman" w:hAnsiTheme="majorHAnsi" w:cs="Times New Roman"/>
            <w:lang w:eastAsia="en-GB"/>
          </w:rPr>
          <w:delText>Myosins</w:delText>
        </w:r>
      </w:del>
      <w:proofErr w:type="spellStart"/>
      <w:ins w:id="78" w:author="Marko" w:date="2018-08-13T20:06:00Z">
        <w:r w:rsidR="003E576D">
          <w:rPr>
            <w:rFonts w:asciiTheme="majorHAnsi" w:eastAsia="Times New Roman" w:hAnsiTheme="majorHAnsi" w:cs="Times New Roman"/>
            <w:lang w:eastAsia="en-GB"/>
          </w:rPr>
          <w:t>myosins</w:t>
        </w:r>
      </w:ins>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commentRangeEnd w:id="76"/>
      <w:r w:rsidR="00A01138">
        <w:rPr>
          <w:rStyle w:val="CommentReference"/>
        </w:rPr>
        <w:commentReference w:id="76"/>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the actin sequestering agent </w:t>
      </w:r>
      <w:proofErr w:type="spellStart"/>
      <w:r>
        <w:rPr>
          <w:rFonts w:asciiTheme="majorHAnsi" w:eastAsia="Times New Roman" w:hAnsiTheme="majorHAnsi" w:cs="Times New Roman"/>
          <w:lang w:eastAsia="en-GB"/>
        </w:rPr>
        <w:t>LatrunculinA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xml:space="preserve">, </w:t>
      </w:r>
      <w:proofErr w:type="spellStart"/>
      <w:r w:rsidR="007D72B2">
        <w:rPr>
          <w:rFonts w:asciiTheme="majorHAnsi" w:eastAsia="Times New Roman" w:hAnsiTheme="majorHAnsi" w:cs="Times New Roman"/>
          <w:lang w:eastAsia="en-GB"/>
        </w:rPr>
        <w:t>LatA</w:t>
      </w:r>
      <w:proofErr w:type="spellEnd"/>
      <w:r w:rsidR="007D72B2">
        <w:rPr>
          <w:rFonts w:asciiTheme="majorHAnsi" w:eastAsia="Times New Roman" w:hAnsiTheme="majorHAnsi" w:cs="Times New Roman"/>
          <w:lang w:eastAsia="en-GB"/>
        </w:rPr>
        <w:t xml:space="preserve">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w:t>
      </w:r>
      <w:proofErr w:type="spellStart"/>
      <w:r w:rsidR="004362F1">
        <w:rPr>
          <w:rFonts w:asciiTheme="majorHAnsi" w:eastAsia="Times New Roman" w:hAnsiTheme="majorHAnsi" w:cs="Times New Roman"/>
          <w:lang w:eastAsia="en-GB"/>
        </w:rPr>
        <w:t>actin</w:t>
      </w:r>
      <w:proofErr w:type="spellEnd"/>
      <w:r w:rsidR="004362F1">
        <w:rPr>
          <w:rFonts w:asciiTheme="majorHAnsi" w:eastAsia="Times New Roman" w:hAnsiTheme="majorHAnsi" w:cs="Times New Roman"/>
          <w:lang w:eastAsia="en-GB"/>
        </w:rPr>
        <w:t xml:space="preserve">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proofErr w:type="spellStart"/>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proofErr w:type="spellEnd"/>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5377D960"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t>
      </w:r>
      <w:ins w:id="79" w:author="Marko" w:date="2018-08-13T20:10:00Z">
        <w:r w:rsidR="005612E9">
          <w:rPr>
            <w:rFonts w:asciiTheme="majorHAnsi" w:eastAsia="Times New Roman" w:hAnsiTheme="majorHAnsi" w:cs="Times New Roman"/>
            <w:lang w:eastAsia="en-GB"/>
          </w:rPr>
          <w:t xml:space="preserve">treated </w:t>
        </w:r>
      </w:ins>
      <w:r w:rsidR="002D2F2B">
        <w:rPr>
          <w:rFonts w:asciiTheme="majorHAnsi" w:eastAsia="Times New Roman" w:hAnsiTheme="majorHAnsi" w:cs="Times New Roman"/>
          <w:lang w:eastAsia="en-GB"/>
        </w:rPr>
        <w:t xml:space="preserve">with </w:t>
      </w:r>
      <w:proofErr w:type="spellStart"/>
      <w:r w:rsidR="002D2F2B">
        <w:rPr>
          <w:rFonts w:asciiTheme="majorHAnsi" w:eastAsia="Times New Roman" w:hAnsiTheme="majorHAnsi" w:cs="Times New Roman"/>
          <w:lang w:eastAsia="en-GB"/>
        </w:rPr>
        <w:t>LatA</w:t>
      </w:r>
      <w:proofErr w:type="spellEnd"/>
      <w:r w:rsidR="002D2F2B">
        <w:rPr>
          <w:rFonts w:asciiTheme="majorHAnsi" w:eastAsia="Times New Roman" w:hAnsiTheme="majorHAnsi" w:cs="Times New Roman"/>
          <w:lang w:eastAsia="en-GB"/>
        </w:rPr>
        <w:t xml:space="preserve">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w:t>
      </w:r>
      <w:commentRangeStart w:id="80"/>
      <w:r>
        <w:rPr>
          <w:rFonts w:asciiTheme="majorHAnsi" w:eastAsia="Times New Roman" w:hAnsiTheme="majorHAnsi" w:cs="Times New Roman"/>
          <w:lang w:eastAsia="en-GB"/>
        </w:rPr>
        <w:t>in the absence of</w:t>
      </w:r>
      <w:commentRangeEnd w:id="80"/>
      <w:r w:rsidR="00694762">
        <w:rPr>
          <w:rStyle w:val="CommentReference"/>
        </w:rPr>
        <w:commentReference w:id="80"/>
      </w:r>
      <w:r>
        <w:rPr>
          <w:rFonts w:asciiTheme="majorHAnsi" w:eastAsia="Times New Roman" w:hAnsiTheme="majorHAnsi" w:cs="Times New Roman"/>
          <w:lang w:eastAsia="en-GB"/>
        </w:rPr>
        <w:t xml:space="preserve">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 xml:space="preserve">This suggests that the SH3 domain is able to recruit </w:t>
      </w:r>
      <w:proofErr w:type="spellStart"/>
      <w:r w:rsidR="00A62189">
        <w:rPr>
          <w:rFonts w:asciiTheme="majorHAnsi" w:eastAsia="Times New Roman" w:hAnsiTheme="majorHAnsi" w:cs="Times New Roman"/>
          <w:lang w:eastAsia="en-GB"/>
        </w:rPr>
        <w:t>Rvs</w:t>
      </w:r>
      <w:proofErr w:type="spellEnd"/>
      <w:r w:rsidR="00A62189">
        <w:rPr>
          <w:rFonts w:asciiTheme="majorHAnsi" w:eastAsia="Times New Roman" w:hAnsiTheme="majorHAnsi" w:cs="Times New Roman"/>
          <w:lang w:eastAsia="en-GB"/>
        </w:rPr>
        <w:t xml:space="preserve">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w:t>
      </w:r>
      <w:proofErr w:type="spellStart"/>
      <w:r w:rsidR="00F34F75">
        <w:rPr>
          <w:rFonts w:asciiTheme="majorHAnsi" w:eastAsia="Times New Roman" w:hAnsiTheme="majorHAnsi" w:cs="Times New Roman"/>
          <w:lang w:eastAsia="en-GB"/>
        </w:rPr>
        <w:t>Rvs</w:t>
      </w:r>
      <w:proofErr w:type="spellEnd"/>
      <w:r w:rsidR="00F34F75">
        <w:rPr>
          <w:rFonts w:asciiTheme="majorHAnsi" w:eastAsia="Times New Roman" w:hAnsiTheme="majorHAnsi" w:cs="Times New Roman"/>
          <w:lang w:eastAsia="en-GB"/>
        </w:rPr>
        <w:t xml:space="preserve">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commentRangeStart w:id="81"/>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commentRangeEnd w:id="81"/>
      <w:r w:rsidR="00361B4F">
        <w:rPr>
          <w:rStyle w:val="CommentReference"/>
        </w:rPr>
        <w:commentReference w:id="81"/>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 xml:space="preserve">cells </w:t>
      </w:r>
      <w:ins w:id="82" w:author="Marko" w:date="2018-08-13T20:13:00Z">
        <w:r w:rsidR="00513959">
          <w:rPr>
            <w:rFonts w:asciiTheme="majorHAnsi" w:eastAsia="Times New Roman" w:hAnsiTheme="majorHAnsi" w:cs="Times New Roman"/>
            <w:lang w:eastAsia="en-GB"/>
          </w:rPr>
          <w:t xml:space="preserve">treated </w:t>
        </w:r>
      </w:ins>
      <w:r w:rsidR="008D477F">
        <w:rPr>
          <w:rFonts w:asciiTheme="majorHAnsi" w:eastAsia="Times New Roman" w:hAnsiTheme="majorHAnsi" w:cs="Times New Roman"/>
          <w:lang w:eastAsia="en-GB"/>
        </w:rPr>
        <w:t xml:space="preserve">with </w:t>
      </w:r>
      <w:proofErr w:type="spellStart"/>
      <w:r w:rsidR="008D477F">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commentRangeStart w:id="83"/>
      <w:r w:rsidR="008B02EB">
        <w:rPr>
          <w:rFonts w:asciiTheme="majorHAnsi" w:eastAsia="Times New Roman" w:hAnsiTheme="majorHAnsi" w:cs="Times New Roman"/>
          <w:b/>
          <w:sz w:val="28"/>
          <w:szCs w:val="28"/>
          <w:lang w:eastAsia="en-GB"/>
        </w:rPr>
        <w:t xml:space="preserve">recruitment of </w:t>
      </w:r>
      <w:proofErr w:type="spellStart"/>
      <w:r w:rsidR="008B02EB">
        <w:rPr>
          <w:rFonts w:asciiTheme="majorHAnsi" w:eastAsia="Times New Roman" w:hAnsiTheme="majorHAnsi" w:cs="Times New Roman"/>
          <w:b/>
          <w:sz w:val="28"/>
          <w:szCs w:val="28"/>
          <w:lang w:eastAsia="en-GB"/>
        </w:rPr>
        <w:t>Rvs</w:t>
      </w:r>
      <w:proofErr w:type="spellEnd"/>
      <w:r w:rsidR="008B02EB">
        <w:rPr>
          <w:rFonts w:asciiTheme="majorHAnsi" w:eastAsia="Times New Roman" w:hAnsiTheme="majorHAnsi" w:cs="Times New Roman"/>
          <w:b/>
          <w:sz w:val="28"/>
          <w:szCs w:val="28"/>
          <w:lang w:eastAsia="en-GB"/>
        </w:rPr>
        <w:t>, coat and actin dynamics</w:t>
      </w:r>
      <w:commentRangeEnd w:id="83"/>
      <w:r w:rsidR="004E66DA">
        <w:rPr>
          <w:rStyle w:val="CommentReference"/>
        </w:rPr>
        <w:commentReference w:id="83"/>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09C444BB"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 xml:space="preserve">of the </w:t>
      </w:r>
      <w:proofErr w:type="spellStart"/>
      <w:r w:rsidR="002D7985">
        <w:rPr>
          <w:rFonts w:asciiTheme="majorHAnsi" w:eastAsia="Times New Roman" w:hAnsiTheme="majorHAnsi" w:cs="Times New Roman"/>
          <w:lang w:eastAsia="en-GB"/>
        </w:rPr>
        <w:t>Rvs</w:t>
      </w:r>
      <w:proofErr w:type="spellEnd"/>
      <w:r w:rsidR="002D7985">
        <w:rPr>
          <w:rFonts w:asciiTheme="majorHAnsi" w:eastAsia="Times New Roman" w:hAnsiTheme="majorHAnsi" w:cs="Times New Roman"/>
          <w:lang w:eastAsia="en-GB"/>
        </w:rPr>
        <w:t xml:space="preserve">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sidRPr="002C266A">
        <w:rPr>
          <w:rFonts w:asciiTheme="majorHAnsi" w:eastAsia="Times New Roman" w:hAnsiTheme="majorHAnsi" w:cs="Times New Roman"/>
          <w:i/>
          <w:lang w:eastAsia="en-GB"/>
          <w:rPrChange w:id="84" w:author="Marko" w:date="2018-08-13T20:15:00Z">
            <w:rPr>
              <w:rFonts w:asciiTheme="majorHAnsi" w:eastAsia="Times New Roman" w:hAnsiTheme="majorHAnsi" w:cs="Times New Roman"/>
              <w:lang w:eastAsia="en-GB"/>
            </w:rPr>
          </w:rPrChange>
        </w:rPr>
        <w:t>rvs167</w:t>
      </w:r>
      <w:r w:rsidR="00AF21C6" w:rsidRPr="002C266A">
        <w:rPr>
          <w:rFonts w:asciiTheme="majorHAnsi" w:eastAsia="Times New Roman" w:hAnsiTheme="majorHAnsi" w:cs="Times New Roman"/>
          <w:i/>
          <w:lang w:eastAsia="en-GB"/>
          <w:rPrChange w:id="85" w:author="Marko" w:date="2018-08-13T20:15:00Z">
            <w:rPr>
              <w:rFonts w:asciiTheme="majorHAnsi" w:eastAsia="Times New Roman" w:hAnsiTheme="majorHAnsi" w:cs="Times New Roman"/>
              <w:lang w:eastAsia="en-GB"/>
            </w:rPr>
          </w:rPrChange>
        </w:rPr>
        <w:t>Δ</w:t>
      </w:r>
      <w:ins w:id="86" w:author="Marko" w:date="2018-08-13T20:14:00Z">
        <w:r w:rsidR="00B4777F">
          <w:rPr>
            <w:rFonts w:asciiTheme="majorHAnsi" w:eastAsia="Times New Roman" w:hAnsiTheme="majorHAnsi" w:cs="Times New Roman"/>
            <w:lang w:eastAsia="en-GB"/>
          </w:rPr>
          <w:t xml:space="preserve"> </w:t>
        </w:r>
      </w:ins>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w:t>
      </w:r>
      <w:proofErr w:type="spellStart"/>
      <w:r w:rsidR="001E7FD7">
        <w:rPr>
          <w:rFonts w:asciiTheme="majorHAnsi" w:eastAsia="Times New Roman" w:hAnsiTheme="majorHAnsi" w:cs="Times New Roman"/>
          <w:lang w:eastAsia="en-GB"/>
        </w:rPr>
        <w:t>Rvs</w:t>
      </w:r>
      <w:proofErr w:type="spellEnd"/>
      <w:r w:rsidR="001E7FD7">
        <w:rPr>
          <w:rFonts w:asciiTheme="majorHAnsi" w:eastAsia="Times New Roman" w:hAnsiTheme="majorHAnsi" w:cs="Times New Roman"/>
          <w:lang w:eastAsia="en-GB"/>
        </w:rPr>
        <w:t>,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D2A9ACD"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The SH3 domain</w:t>
      </w:r>
      <w:ins w:id="87" w:author="Microsoft Office User" w:date="2018-08-13T20:59:00Z">
        <w:r w:rsidR="008E5745">
          <w:rPr>
            <w:rFonts w:asciiTheme="majorHAnsi" w:eastAsia="Times New Roman" w:hAnsiTheme="majorHAnsi" w:cs="Times New Roman"/>
            <w:lang w:eastAsia="en-GB"/>
          </w:rPr>
          <w:t>s</w:t>
        </w:r>
      </w:ins>
      <w:r>
        <w:rPr>
          <w:rFonts w:asciiTheme="majorHAnsi" w:eastAsia="Times New Roman" w:hAnsiTheme="majorHAnsi" w:cs="Times New Roman"/>
          <w:lang w:eastAsia="en-GB"/>
        </w:rPr>
        <w:t xml:space="preserve"> generally mediate</w:t>
      </w:r>
      <w:del w:id="88" w:author="Microsoft Office User" w:date="2018-08-13T20:59:00Z">
        <w:r w:rsidDel="008E5745">
          <w:rPr>
            <w:rFonts w:asciiTheme="majorHAnsi" w:eastAsia="Times New Roman" w:hAnsiTheme="majorHAnsi" w:cs="Times New Roman"/>
            <w:lang w:eastAsia="en-GB"/>
          </w:rPr>
          <w:delText>s</w:delText>
        </w:r>
      </w:del>
      <w:r>
        <w:rPr>
          <w:rFonts w:asciiTheme="majorHAnsi" w:eastAsia="Times New Roman" w:hAnsiTheme="majorHAnsi" w:cs="Times New Roman"/>
          <w:lang w:eastAsia="en-GB"/>
        </w:rPr>
        <w:t xml:space="preserve">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w:t>
      </w:r>
      <w:r w:rsidR="00F44CDA">
        <w:rPr>
          <w:rFonts w:asciiTheme="majorHAnsi" w:eastAsia="Times New Roman" w:hAnsiTheme="majorHAnsi" w:cs="Times New Roman"/>
          <w:lang w:eastAsia="en-GB"/>
        </w:rPr>
        <w:lastRenderedPageBreak/>
        <w:t xml:space="preserve">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w:t>
      </w:r>
      <w:proofErr w:type="spellStart"/>
      <w:r w:rsidR="00EA690C">
        <w:rPr>
          <w:rFonts w:asciiTheme="majorHAnsi" w:eastAsia="Times New Roman" w:hAnsiTheme="majorHAnsi" w:cs="Times New Roman"/>
          <w:lang w:eastAsia="en-GB"/>
        </w:rPr>
        <w:t>Picco</w:t>
      </w:r>
      <w:proofErr w:type="spellEnd"/>
      <w:r w:rsidR="00EA690C">
        <w:rPr>
          <w:rFonts w:asciiTheme="majorHAnsi" w:eastAsia="Times New Roman" w:hAnsiTheme="majorHAnsi" w:cs="Times New Roman"/>
          <w:lang w:eastAsia="en-GB"/>
        </w:rPr>
        <w:t xml:space="preserve">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commentRangeStart w:id="89"/>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w:t>
      </w:r>
      <w:commentRangeEnd w:id="89"/>
      <w:r w:rsidR="003779B4">
        <w:rPr>
          <w:rStyle w:val="CommentReference"/>
        </w:rPr>
        <w:commentReference w:id="89"/>
      </w:r>
      <w:r w:rsidR="00E81F37">
        <w:rPr>
          <w:rFonts w:asciiTheme="majorHAnsi" w:eastAsia="Times New Roman" w:hAnsiTheme="majorHAnsi" w:cs="Times New Roman"/>
          <w:lang w:eastAsia="en-GB"/>
        </w:rPr>
        <w:t xml:space="preserve"> </w:t>
      </w:r>
      <w:commentRangeStart w:id="90"/>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w:t>
      </w:r>
      <w:commentRangeEnd w:id="90"/>
      <w:r w:rsidR="008D39F6">
        <w:rPr>
          <w:rStyle w:val="CommentReference"/>
        </w:rPr>
        <w:commentReference w:id="90"/>
      </w:r>
      <w:r w:rsidR="00A40CD0">
        <w:rPr>
          <w:rFonts w:asciiTheme="majorHAnsi" w:eastAsia="Times New Roman" w:hAnsiTheme="majorHAnsi" w:cs="Times New Roman"/>
          <w:lang w:eastAsia="en-GB"/>
        </w:rPr>
        <w:t xml:space="preserve">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w:t>
      </w:r>
      <w:commentRangeStart w:id="91"/>
      <w:r w:rsidR="00DF22F2">
        <w:rPr>
          <w:rFonts w:asciiTheme="majorHAnsi" w:eastAsia="Times New Roman" w:hAnsiTheme="majorHAnsi" w:cs="Times New Roman"/>
          <w:lang w:eastAsia="en-GB"/>
        </w:rPr>
        <w:t>observed in the SH3 deletion</w:t>
      </w:r>
      <w:commentRangeEnd w:id="91"/>
      <w:r w:rsidR="00152ADD">
        <w:rPr>
          <w:rStyle w:val="CommentReference"/>
        </w:rPr>
        <w:commentReference w:id="91"/>
      </w:r>
      <w:r w:rsidR="00DF22F2">
        <w:rPr>
          <w:rFonts w:asciiTheme="majorHAnsi" w:eastAsia="Times New Roman" w:hAnsiTheme="majorHAnsi" w:cs="Times New Roman"/>
          <w:lang w:eastAsia="en-GB"/>
        </w:rPr>
        <w:t>: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w:t>
      </w:r>
      <w:commentRangeStart w:id="92"/>
      <w:r w:rsidR="00C6546E">
        <w:rPr>
          <w:rFonts w:asciiTheme="majorHAnsi" w:eastAsia="Times New Roman" w:hAnsiTheme="majorHAnsi" w:cs="Times New Roman"/>
          <w:lang w:eastAsia="en-GB"/>
        </w:rPr>
        <w:t>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w:t>
      </w:r>
      <w:commentRangeEnd w:id="92"/>
      <w:r w:rsidR="00275FFF">
        <w:rPr>
          <w:rStyle w:val="CommentReference"/>
        </w:rPr>
        <w:commentReference w:id="92"/>
      </w:r>
      <w:r w:rsidR="00AF5A74">
        <w:rPr>
          <w:rFonts w:asciiTheme="majorHAnsi" w:eastAsia="Times New Roman" w:hAnsiTheme="majorHAnsi" w:cs="Times New Roman"/>
          <w:lang w:eastAsia="en-GB"/>
        </w:rPr>
        <w:t>(Fig.2.3E)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17D08BC8"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check if there was a change in the timing of endocytic progression</w:t>
      </w:r>
      <w:ins w:id="93" w:author="Microsoft Office User" w:date="2018-08-13T22:21:00Z">
        <w:r w:rsidR="00F11796" w:rsidRPr="00F11796">
          <w:rPr>
            <w:rFonts w:asciiTheme="majorHAnsi" w:eastAsia="Times New Roman" w:hAnsiTheme="majorHAnsi" w:cs="Times New Roman"/>
            <w:lang w:eastAsia="en-GB"/>
          </w:rPr>
          <w:t xml:space="preserve"> </w:t>
        </w:r>
        <w:r w:rsidR="00F11796">
          <w:rPr>
            <w:rFonts w:asciiTheme="majorHAnsi" w:eastAsia="Times New Roman" w:hAnsiTheme="majorHAnsi" w:cs="Times New Roman"/>
            <w:lang w:eastAsia="en-GB"/>
          </w:rPr>
          <w:t>in BAR cells</w:t>
        </w:r>
      </w:ins>
      <w:r>
        <w:rPr>
          <w:rFonts w:asciiTheme="majorHAnsi" w:eastAsia="Times New Roman" w:hAnsiTheme="majorHAnsi" w:cs="Times New Roman"/>
          <w:lang w:eastAsia="en-GB"/>
        </w:rPr>
        <w:t xml:space="preserve">,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del w:id="94" w:author="Microsoft Office User" w:date="2018-08-13T22:21:00Z">
        <w:r w:rsidR="002906CF" w:rsidDel="00F11796">
          <w:rPr>
            <w:rFonts w:asciiTheme="majorHAnsi" w:eastAsia="Times New Roman" w:hAnsiTheme="majorHAnsi" w:cs="Times New Roman"/>
            <w:lang w:eastAsia="en-GB"/>
          </w:rPr>
          <w:delText xml:space="preserve">in </w:delText>
        </w:r>
        <w:r w:rsidR="00D004D2" w:rsidDel="00F11796">
          <w:rPr>
            <w:rFonts w:asciiTheme="majorHAnsi" w:eastAsia="Times New Roman" w:hAnsiTheme="majorHAnsi" w:cs="Times New Roman"/>
            <w:lang w:eastAsia="en-GB"/>
          </w:rPr>
          <w:delText>BAR</w:delText>
        </w:r>
        <w:r w:rsidR="002906CF" w:rsidDel="00F11796">
          <w:rPr>
            <w:rFonts w:asciiTheme="majorHAnsi" w:eastAsia="Times New Roman" w:hAnsiTheme="majorHAnsi" w:cs="Times New Roman"/>
            <w:lang w:eastAsia="en-GB"/>
          </w:rPr>
          <w:delText xml:space="preserve"> cells </w:delText>
        </w:r>
      </w:del>
      <w:r w:rsidR="002906CF">
        <w:rPr>
          <w:rFonts w:asciiTheme="majorHAnsi" w:eastAsia="Times New Roman" w:hAnsiTheme="majorHAnsi" w:cs="Times New Roman"/>
          <w:lang w:eastAsia="en-GB"/>
        </w:rPr>
        <w:t xml:space="preserve">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from the cytoplasm, allowing detection of low intensity fluorescent signal, and is</w:t>
      </w:r>
      <w:ins w:id="95" w:author="Microsoft Office User" w:date="2018-08-13T22:22:00Z">
        <w:r w:rsidR="0050617D">
          <w:rPr>
            <w:rFonts w:asciiTheme="majorHAnsi" w:eastAsia="Times New Roman" w:hAnsiTheme="majorHAnsi" w:cs="Times New Roman"/>
            <w:lang w:eastAsia="en-GB"/>
          </w:rPr>
          <w:t xml:space="preserve"> therefore</w:t>
        </w:r>
      </w:ins>
      <w:r w:rsidR="00C16F8F">
        <w:rPr>
          <w:rFonts w:asciiTheme="majorHAnsi" w:eastAsia="Times New Roman" w:hAnsiTheme="majorHAnsi" w:cs="Times New Roman"/>
          <w:lang w:eastAsia="en-GB"/>
        </w:rPr>
        <w:t xml:space="preserve">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7E2AD2D0" w:rsidR="00EE59EE" w:rsidDel="00383E87" w:rsidRDefault="002E5EB7" w:rsidP="00DA4C04">
      <w:pPr>
        <w:rPr>
          <w:del w:id="96" w:author="Microsoft Office User" w:date="2018-08-13T22:25:00Z"/>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w:t>
      </w:r>
      <w:commentRangeStart w:id="97"/>
      <w:r w:rsidR="00557927">
        <w:rPr>
          <w:rFonts w:asciiTheme="majorHAnsi" w:eastAsia="Times New Roman" w:hAnsiTheme="majorHAnsi" w:cs="Times New Roman"/>
          <w:lang w:eastAsia="en-GB"/>
        </w:rPr>
        <w:t>supplemental</w:t>
      </w:r>
      <w:commentRangeEnd w:id="97"/>
      <w:r w:rsidR="00FC5AC2">
        <w:rPr>
          <w:rStyle w:val="CommentReference"/>
        </w:rPr>
        <w:commentReference w:id="97"/>
      </w:r>
      <w:r w:rsidR="00557927">
        <w:rPr>
          <w:rFonts w:asciiTheme="majorHAnsi" w:eastAsia="Times New Roman" w:hAnsiTheme="majorHAnsi" w:cs="Times New Roman"/>
          <w:lang w:eastAsia="en-GB"/>
        </w:rPr>
        <w:t>)</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w:t>
      </w:r>
      <w:ins w:id="98" w:author="Microsoft Office User" w:date="2018-08-13T22:24:00Z">
        <w:r w:rsidR="00623954">
          <w:rPr>
            <w:rFonts w:asciiTheme="majorHAnsi" w:eastAsia="Times New Roman" w:hAnsiTheme="majorHAnsi" w:cs="Times New Roman"/>
            <w:lang w:eastAsia="en-GB"/>
          </w:rPr>
          <w:t xml:space="preserve">Comparable </w:t>
        </w:r>
      </w:ins>
      <w:del w:id="99" w:author="Microsoft Office User" w:date="2018-08-13T22:24:00Z">
        <w:r w:rsidR="00F33098" w:rsidDel="00623954">
          <w:rPr>
            <w:rFonts w:asciiTheme="majorHAnsi" w:eastAsia="Times New Roman" w:hAnsiTheme="majorHAnsi" w:cs="Times New Roman"/>
            <w:lang w:eastAsia="en-GB"/>
          </w:rPr>
          <w:delText xml:space="preserve">Increase </w:delText>
        </w:r>
      </w:del>
      <w:ins w:id="100" w:author="Microsoft Office User" w:date="2018-08-13T22:24:00Z">
        <w:r w:rsidR="00623954">
          <w:rPr>
            <w:rFonts w:asciiTheme="majorHAnsi" w:eastAsia="Times New Roman" w:hAnsiTheme="majorHAnsi" w:cs="Times New Roman"/>
            <w:lang w:eastAsia="en-GB"/>
          </w:rPr>
          <w:t xml:space="preserve">increase </w:t>
        </w:r>
      </w:ins>
      <w:r w:rsidR="00F33098">
        <w:rPr>
          <w:rFonts w:asciiTheme="majorHAnsi" w:eastAsia="Times New Roman" w:hAnsiTheme="majorHAnsi" w:cs="Times New Roman"/>
          <w:lang w:eastAsia="en-GB"/>
        </w:rPr>
        <w:t xml:space="preserve">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ins w:id="101" w:author="Microsoft Office User" w:date="2018-08-13T22:25:00Z">
        <w:r w:rsidR="009E327F">
          <w:rPr>
            <w:rFonts w:asciiTheme="majorHAnsi" w:eastAsia="Times New Roman" w:hAnsiTheme="majorHAnsi" w:cs="Times New Roman"/>
            <w:lang w:eastAsia="en-GB"/>
          </w:rPr>
          <w:t xml:space="preserve"> </w:t>
        </w:r>
      </w:ins>
    </w:p>
    <w:p w14:paraId="103ADAD4" w14:textId="77777777" w:rsidR="00383E87" w:rsidRDefault="00383E87" w:rsidP="00DA4C04">
      <w:pPr>
        <w:rPr>
          <w:ins w:id="102" w:author="Microsoft Office User" w:date="2018-08-13T22:26:00Z"/>
          <w:rFonts w:asciiTheme="majorHAnsi" w:eastAsia="Times New Roman" w:hAnsiTheme="majorHAnsi" w:cs="Times New Roman"/>
          <w:lang w:eastAsia="en-GB"/>
        </w:rPr>
      </w:pPr>
    </w:p>
    <w:p w14:paraId="3CE9C10C" w14:textId="77777777" w:rsidR="00383E87" w:rsidRDefault="00383E87" w:rsidP="00DA4C04">
      <w:pPr>
        <w:rPr>
          <w:ins w:id="103" w:author="Microsoft Office User" w:date="2018-08-13T22:26:00Z"/>
          <w:rFonts w:asciiTheme="majorHAnsi" w:eastAsia="Times New Roman" w:hAnsiTheme="majorHAnsi" w:cs="Times New Roman"/>
          <w:lang w:eastAsia="en-GB"/>
        </w:rPr>
      </w:pPr>
    </w:p>
    <w:p w14:paraId="502C913F" w14:textId="6E9FAE84" w:rsidR="00EE59EE" w:rsidDel="009E327F" w:rsidRDefault="00383E87" w:rsidP="00DA4C04">
      <w:pPr>
        <w:rPr>
          <w:del w:id="104" w:author="Microsoft Office User" w:date="2018-08-13T22:25:00Z"/>
          <w:rFonts w:asciiTheme="majorHAnsi" w:eastAsia="Times New Roman" w:hAnsiTheme="majorHAnsi" w:cs="Times New Roman"/>
          <w:lang w:eastAsia="en-GB"/>
        </w:rPr>
      </w:pPr>
      <w:commentRangeStart w:id="105"/>
      <w:ins w:id="106" w:author="Microsoft Office User" w:date="2018-08-13T22:26:00Z">
        <w:r>
          <w:rPr>
            <w:rFonts w:asciiTheme="majorHAnsi" w:eastAsia="Times New Roman" w:hAnsiTheme="majorHAnsi" w:cs="Times New Roman"/>
            <w:lang w:eastAsia="en-GB"/>
          </w:rPr>
          <w:t>Taken together</w:t>
        </w:r>
        <w:commentRangeEnd w:id="105"/>
        <w:r>
          <w:rPr>
            <w:rStyle w:val="CommentReference"/>
          </w:rPr>
          <w:commentReference w:id="105"/>
        </w:r>
        <w:r>
          <w:rPr>
            <w:rFonts w:asciiTheme="majorHAnsi" w:eastAsia="Times New Roman" w:hAnsiTheme="majorHAnsi" w:cs="Times New Roman"/>
            <w:lang w:eastAsia="en-GB"/>
          </w:rPr>
          <w:t xml:space="preserve"> </w:t>
        </w:r>
      </w:ins>
    </w:p>
    <w:p w14:paraId="4D4240F9" w14:textId="62844D3E" w:rsidR="00EE59EE" w:rsidRDefault="002501DF" w:rsidP="00383E87">
      <w:pPr>
        <w:rPr>
          <w:rFonts w:asciiTheme="majorHAnsi" w:eastAsia="Times New Roman" w:hAnsiTheme="majorHAnsi" w:cs="Times New Roman"/>
          <w:lang w:eastAsia="en-GB"/>
        </w:rPr>
      </w:pPr>
      <w:del w:id="107" w:author="Microsoft Office User" w:date="2018-08-13T22:26:00Z">
        <w:r w:rsidDel="00383E87">
          <w:rPr>
            <w:rFonts w:asciiTheme="majorHAnsi" w:eastAsia="Times New Roman" w:hAnsiTheme="majorHAnsi" w:cs="Times New Roman"/>
            <w:lang w:eastAsia="en-GB"/>
          </w:rPr>
          <w:delText>T</w:delText>
        </w:r>
      </w:del>
      <w:ins w:id="108" w:author="Microsoft Office User" w:date="2018-08-13T22:26:00Z">
        <w:r w:rsidR="00383E87">
          <w:rPr>
            <w:rFonts w:asciiTheme="majorHAnsi" w:eastAsia="Times New Roman" w:hAnsiTheme="majorHAnsi" w:cs="Times New Roman"/>
            <w:lang w:eastAsia="en-GB"/>
          </w:rPr>
          <w:t>t</w:t>
        </w:r>
      </w:ins>
      <w:r>
        <w:rPr>
          <w:rFonts w:asciiTheme="majorHAnsi" w:eastAsia="Times New Roman" w:hAnsiTheme="majorHAnsi" w:cs="Times New Roman"/>
          <w:lang w:eastAsia="en-GB"/>
        </w:rPr>
        <w:t>h</w:t>
      </w:r>
      <w:del w:id="109" w:author="Microsoft Office User" w:date="2018-08-13T22:26:00Z">
        <w:r w:rsidDel="008D4456">
          <w:rPr>
            <w:rFonts w:asciiTheme="majorHAnsi" w:eastAsia="Times New Roman" w:hAnsiTheme="majorHAnsi" w:cs="Times New Roman"/>
            <w:lang w:eastAsia="en-GB"/>
          </w:rPr>
          <w:delText>i</w:delText>
        </w:r>
      </w:del>
      <w:ins w:id="110"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s</w:t>
      </w:r>
      <w:ins w:id="111"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 xml:space="preserve"> data </w:t>
      </w:r>
      <w:commentRangeStart w:id="112"/>
      <w:r>
        <w:rPr>
          <w:rFonts w:asciiTheme="majorHAnsi" w:eastAsia="Times New Roman" w:hAnsiTheme="majorHAnsi" w:cs="Times New Roman"/>
          <w:lang w:eastAsia="en-GB"/>
        </w:rPr>
        <w:t>suggest</w:t>
      </w:r>
      <w:del w:id="113" w:author="Microsoft Office User" w:date="2018-08-13T22:25:00Z">
        <w:r w:rsidDel="009E327F">
          <w:rPr>
            <w:rFonts w:asciiTheme="majorHAnsi" w:eastAsia="Times New Roman" w:hAnsiTheme="majorHAnsi" w:cs="Times New Roman"/>
            <w:lang w:eastAsia="en-GB"/>
          </w:rPr>
          <w:delText>s</w:delText>
        </w:r>
      </w:del>
      <w:commentRangeEnd w:id="112"/>
      <w:r w:rsidR="009E327F">
        <w:rPr>
          <w:rStyle w:val="CommentReference"/>
        </w:rPr>
        <w:commentReference w:id="112"/>
      </w:r>
      <w:r>
        <w:rPr>
          <w:rFonts w:asciiTheme="majorHAnsi" w:eastAsia="Times New Roman" w:hAnsiTheme="majorHAnsi" w:cs="Times New Roman"/>
          <w:lang w:eastAsia="en-GB"/>
        </w:rPr>
        <w:t xml:space="preserve"> that the BAR domain alone cannot reproduce the function of the Rvs167 at endocytic sites: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coat and actin dynamics are </w:t>
      </w:r>
      <w:commentRangeStart w:id="114"/>
      <w:r>
        <w:rPr>
          <w:rFonts w:asciiTheme="majorHAnsi" w:eastAsia="Times New Roman" w:hAnsiTheme="majorHAnsi" w:cs="Times New Roman"/>
          <w:lang w:eastAsia="en-GB"/>
        </w:rPr>
        <w:t>all affected</w:t>
      </w:r>
      <w:commentRangeEnd w:id="114"/>
      <w:r w:rsidR="00282885">
        <w:rPr>
          <w:rStyle w:val="CommentReference"/>
        </w:rPr>
        <w:commentReference w:id="114"/>
      </w:r>
      <w:r>
        <w:rPr>
          <w:rFonts w:asciiTheme="majorHAnsi" w:eastAsia="Times New Roman" w:hAnsiTheme="majorHAnsi" w:cs="Times New Roman"/>
          <w:lang w:eastAsia="en-GB"/>
        </w:rPr>
        <w:t xml:space="preserve">.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bookmarkStart w:id="115" w:name="_GoBack"/>
      <w:bookmarkEnd w:id="115"/>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 xml:space="preserve">Function of </w:t>
      </w:r>
      <w:proofErr w:type="spellStart"/>
      <w:r>
        <w:rPr>
          <w:rFonts w:eastAsia="Times New Roman" w:cs="Times New Roman"/>
          <w:b/>
          <w:sz w:val="32"/>
          <w:szCs w:val="32"/>
          <w:lang w:eastAsia="en-GB"/>
        </w:rPr>
        <w:t>Rvs</w:t>
      </w:r>
      <w:proofErr w:type="spellEnd"/>
      <w:r w:rsidR="00D036A9" w:rsidRPr="00625637">
        <w:rPr>
          <w:rFonts w:eastAsia="Times New Roman" w:cs="Times New Roman"/>
          <w:b/>
          <w:sz w:val="32"/>
          <w:szCs w:val="32"/>
          <w:lang w:eastAsia="en-GB"/>
        </w:rPr>
        <w:t>:</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3AD8FBF4" w:rsidR="00BC5EF0" w:rsidRPr="00625637" w:rsidRDefault="00074D1F"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an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649870E6"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to function like the mammalian homologue</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265EF1">
        <w:rPr>
          <w:rFonts w:asciiTheme="majorHAnsi" w:hAnsiTheme="majorHAnsi" w:cs="Times"/>
          <w:color w:val="000000"/>
        </w:rPr>
        <w:t>Rooij</w:t>
      </w:r>
      <w:proofErr w:type="spellEnd"/>
      <w:r w:rsidR="00265EF1">
        <w:rPr>
          <w:rFonts w:asciiTheme="majorHAnsi" w:hAnsiTheme="majorHAnsi" w:cs="Times"/>
          <w:color w:val="000000"/>
        </w:rPr>
        <w:t xml:space="preserve">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proofErr w:type="spellStart"/>
      <w:r w:rsidR="00A522A9">
        <w:rPr>
          <w:rFonts w:asciiTheme="majorHAnsi" w:hAnsiTheme="majorHAnsi" w:cs="Symbol"/>
          <w:color w:val="000000"/>
        </w:rPr>
        <w:t>superfolded</w:t>
      </w:r>
      <w:proofErr w:type="spellEnd"/>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 xml:space="preserve">from Andrea </w:t>
      </w:r>
      <w:proofErr w:type="spellStart"/>
      <w:r w:rsidR="00E15470">
        <w:rPr>
          <w:rFonts w:asciiTheme="majorHAnsi" w:hAnsiTheme="majorHAnsi" w:cs="Symbol"/>
          <w:color w:val="000000"/>
        </w:rPr>
        <w:t>Picco</w:t>
      </w:r>
      <w:proofErr w:type="spellEnd"/>
      <w:r w:rsidR="00E15470">
        <w:rPr>
          <w:rFonts w:asciiTheme="majorHAnsi" w:hAnsiTheme="majorHAnsi" w:cs="Symbol"/>
          <w:color w:val="000000"/>
        </w:rPr>
        <w:t>,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xml:space="preserve">, and </w:t>
      </w:r>
      <w:proofErr w:type="spellStart"/>
      <w:r w:rsidR="00C510D9">
        <w:rPr>
          <w:rFonts w:asciiTheme="majorHAnsi" w:hAnsiTheme="majorHAnsi" w:cs="Symbol"/>
          <w:color w:val="000000"/>
        </w:rPr>
        <w:t>Rvs</w:t>
      </w:r>
      <w:proofErr w:type="spellEnd"/>
      <w:r w:rsidR="00C510D9">
        <w:rPr>
          <w:rFonts w:asciiTheme="majorHAnsi" w:hAnsiTheme="majorHAnsi" w:cs="Symbol"/>
          <w:color w:val="000000"/>
        </w:rPr>
        <w:t xml:space="preserve">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7BD6ACC2"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 xml:space="preserve">D </w:t>
      </w:r>
      <w:r w:rsidR="004F22CE">
        <w:rPr>
          <w:rFonts w:asciiTheme="majorHAnsi" w:hAnsiTheme="majorHAnsi" w:cs="Times"/>
          <w:iCs/>
          <w:color w:val="000000"/>
        </w:rPr>
        <w:lastRenderedPageBreak/>
        <w:t>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w:t>
      </w:r>
      <w:r w:rsidR="00336882">
        <w:rPr>
          <w:rFonts w:asciiTheme="majorHAnsi" w:hAnsiTheme="majorHAnsi" w:cs="Symbol"/>
          <w:color w:val="000000"/>
        </w:rPr>
        <w:t>e numbers of Sla1 are low. E</w:t>
      </w:r>
      <w:r w:rsidR="00500BB6">
        <w:rPr>
          <w:rFonts w:asciiTheme="majorHAnsi" w:hAnsiTheme="majorHAnsi" w:cs="Symbol"/>
          <w:color w:val="000000"/>
        </w:rPr>
        <w:t>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w:t>
      </w:r>
      <w:r w:rsidR="0051371D">
        <w:rPr>
          <w:rFonts w:asciiTheme="majorHAnsi" w:hAnsiTheme="majorHAnsi" w:cs="Symbol"/>
          <w:color w:val="000000"/>
        </w:rPr>
        <w:t>Similar 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74E61E88"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w:t>
      </w:r>
      <w:proofErr w:type="gramStart"/>
      <w:r w:rsidR="00A51989">
        <w:rPr>
          <w:rFonts w:asciiTheme="majorHAnsi" w:hAnsiTheme="majorHAnsi" w:cs="Symbol"/>
          <w:color w:val="000000"/>
        </w:rPr>
        <w:t>F,G</w:t>
      </w:r>
      <w:proofErr w:type="gramEnd"/>
      <w:r w:rsidR="00A51989">
        <w:rPr>
          <w:rFonts w:asciiTheme="majorHAnsi" w:hAnsiTheme="majorHAnsi" w:cs="Symbol"/>
          <w:color w:val="000000"/>
        </w:rPr>
        <w:t>)</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r w:rsidR="00896228">
        <w:rPr>
          <w:rFonts w:asciiTheme="majorHAnsi" w:hAnsiTheme="majorHAnsi" w:cs="Symbol"/>
          <w:color w:val="000000"/>
        </w:rPr>
        <w:t>This data indicates</w:t>
      </w:r>
      <w:r w:rsidR="00F442C7">
        <w:rPr>
          <w:rFonts w:asciiTheme="majorHAnsi" w:hAnsiTheme="majorHAnsi" w:cs="Symbol"/>
          <w:color w:val="000000"/>
        </w:rPr>
        <w:t xml:space="preserve"> that if Vps1 </w:t>
      </w:r>
      <w:r w:rsidR="00605407">
        <w:rPr>
          <w:rFonts w:asciiTheme="majorHAnsi" w:hAnsiTheme="majorHAnsi" w:cs="Symbol"/>
          <w:color w:val="000000"/>
        </w:rPr>
        <w:t xml:space="preserve">is </w:t>
      </w:r>
      <w:r w:rsidR="00F442C7">
        <w:rPr>
          <w:rFonts w:asciiTheme="majorHAnsi" w:hAnsiTheme="majorHAnsi" w:cs="Symbol"/>
          <w:color w:val="000000"/>
        </w:rPr>
        <w:t>localize</w:t>
      </w:r>
      <w:r w:rsidR="00605407">
        <w:rPr>
          <w:rFonts w:asciiTheme="majorHAnsi" w:hAnsiTheme="majorHAnsi" w:cs="Symbol"/>
          <w:color w:val="000000"/>
        </w:rPr>
        <w:t>d</w:t>
      </w:r>
      <w:r w:rsidR="00F442C7">
        <w:rPr>
          <w:rFonts w:asciiTheme="majorHAnsi" w:hAnsiTheme="majorHAnsi" w:cs="Symbol"/>
          <w:color w:val="000000"/>
        </w:rPr>
        <w:t xml:space="preserve"> to endocytic patches in </w:t>
      </w:r>
      <w:proofErr w:type="spellStart"/>
      <w:proofErr w:type="gramStart"/>
      <w:r w:rsidR="00F442C7" w:rsidRPr="00F442C7">
        <w:rPr>
          <w:rFonts w:asciiTheme="majorHAnsi" w:hAnsiTheme="majorHAnsi" w:cs="Symbol"/>
          <w:i/>
          <w:color w:val="000000"/>
        </w:rPr>
        <w:t>S.cerevisiae</w:t>
      </w:r>
      <w:proofErr w:type="spellEnd"/>
      <w:proofErr w:type="gramEnd"/>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proofErr w:type="spellEnd"/>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proofErr w:type="spellStart"/>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proofErr w:type="spellEnd"/>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 xml:space="preserve">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proofErr w:type="spellStart"/>
      <w:r>
        <w:rPr>
          <w:rFonts w:asciiTheme="majorHAnsi" w:hAnsiTheme="majorHAnsi" w:cs="Times"/>
          <w:b/>
          <w:color w:val="000000"/>
          <w:sz w:val="28"/>
          <w:szCs w:val="28"/>
        </w:rPr>
        <w:t>Rvs</w:t>
      </w:r>
      <w:proofErr w:type="spellEnd"/>
      <w:r>
        <w:rPr>
          <w:rFonts w:asciiTheme="majorHAnsi" w:hAnsiTheme="majorHAnsi" w:cs="Times"/>
          <w:b/>
          <w:color w:val="000000"/>
          <w:sz w:val="28"/>
          <w:szCs w:val="28"/>
        </w:rPr>
        <w:t xml:space="preserve">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w:t>
      </w:r>
      <w:proofErr w:type="gramStart"/>
      <w:r>
        <w:rPr>
          <w:rFonts w:asciiTheme="majorHAnsi" w:hAnsiTheme="majorHAnsi" w:cs="Times"/>
          <w:color w:val="000000"/>
        </w:rPr>
        <w:t>5)P</w:t>
      </w:r>
      <w:proofErr w:type="gramEnd"/>
      <w:r>
        <w:rPr>
          <w:rFonts w:asciiTheme="majorHAnsi" w:hAnsiTheme="majorHAnsi" w:cs="Times"/>
          <w:color w:val="000000"/>
        </w:rPr>
        <w:t xml:space="preserve">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w:t>
      </w:r>
      <w:proofErr w:type="spellStart"/>
      <w:r w:rsidR="004A5F86">
        <w:rPr>
          <w:rFonts w:asciiTheme="majorHAnsi" w:hAnsiTheme="majorHAnsi" w:cs="Times"/>
          <w:color w:val="000000"/>
        </w:rPr>
        <w:t>Synaptojanin</w:t>
      </w:r>
      <w:proofErr w:type="spellEnd"/>
      <w:r w:rsidR="004A5F86">
        <w:rPr>
          <w:rFonts w:asciiTheme="majorHAnsi" w:hAnsiTheme="majorHAnsi" w:cs="Times"/>
          <w:color w:val="000000"/>
        </w:rPr>
        <w:t xml:space="preserve"> genes results in cellular accumulation of </w:t>
      </w:r>
      <w:proofErr w:type="gramStart"/>
      <w:r w:rsidR="004A5F86">
        <w:rPr>
          <w:rFonts w:asciiTheme="majorHAnsi" w:hAnsiTheme="majorHAnsi" w:cs="Times"/>
          <w:color w:val="000000"/>
        </w:rPr>
        <w:t>PI(</w:t>
      </w:r>
      <w:proofErr w:type="gramEnd"/>
      <w:r w:rsidR="004A5F86">
        <w:rPr>
          <w:rFonts w:asciiTheme="majorHAnsi" w:hAnsiTheme="majorHAnsi" w:cs="Times"/>
          <w:color w:val="000000"/>
        </w:rPr>
        <w:t xml:space="preserve">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 xml:space="preserve">at the plasma membrane, suggesting a role for lipid hydrolysis in releasing coat proteins from nascent vesicles. </w:t>
      </w:r>
      <w:proofErr w:type="spellStart"/>
      <w:r w:rsidR="004A5F86">
        <w:rPr>
          <w:rFonts w:asciiTheme="majorHAnsi" w:hAnsiTheme="majorHAnsi" w:cs="Times"/>
          <w:color w:val="000000"/>
        </w:rPr>
        <w:t>Synaptojanins</w:t>
      </w:r>
      <w:proofErr w:type="spellEnd"/>
      <w:r w:rsidR="004A5F86">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proofErr w:type="spellStart"/>
      <w:r w:rsidR="007D4312">
        <w:rPr>
          <w:rFonts w:asciiTheme="majorHAnsi" w:hAnsiTheme="majorHAnsi" w:cs="Times"/>
          <w:color w:val="000000"/>
        </w:rPr>
        <w:t>Synaptojanins</w:t>
      </w:r>
      <w:proofErr w:type="spellEnd"/>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177FE2A"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w:t>
      </w:r>
      <w:proofErr w:type="gramStart"/>
      <w:r>
        <w:rPr>
          <w:rFonts w:asciiTheme="majorHAnsi" w:eastAsia="Times New Roman" w:hAnsiTheme="majorHAnsi" w:cs="Times New Roman"/>
          <w:lang w:eastAsia="en-GB"/>
        </w:rPr>
        <w:t>PI</w:t>
      </w:r>
      <w:r w:rsidR="00F767C4">
        <w:rPr>
          <w:rFonts w:asciiTheme="majorHAnsi" w:eastAsia="Times New Roman" w:hAnsiTheme="majorHAnsi" w:cs="Times New Roman"/>
          <w:lang w:eastAsia="en-GB"/>
        </w:rPr>
        <w:t>(</w:t>
      </w:r>
      <w:proofErr w:type="gramEnd"/>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0AE69CE8"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proofErr w:type="spellStart"/>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w:t>
      </w:r>
      <w:proofErr w:type="spellEnd"/>
      <w:r>
        <w:rPr>
          <w:rFonts w:asciiTheme="majorHAnsi" w:hAnsiTheme="majorHAnsi" w:cs="Times"/>
          <w:color w:val="000000"/>
        </w:rPr>
        <w:t xml:space="preserve"> by Liu et al, </w:t>
      </w:r>
      <w:proofErr w:type="spellStart"/>
      <w:r>
        <w:rPr>
          <w:rFonts w:asciiTheme="majorHAnsi" w:hAnsiTheme="majorHAnsi" w:cs="Times"/>
          <w:color w:val="000000"/>
        </w:rPr>
        <w:t>Synpatojanins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w:t>
      </w:r>
      <w:proofErr w:type="gramStart"/>
      <w:r w:rsidRPr="00207639">
        <w:rPr>
          <w:rFonts w:asciiTheme="majorHAnsi" w:hAnsiTheme="majorHAnsi" w:cs="Times"/>
          <w:color w:val="000000"/>
        </w:rPr>
        <w:t>P</w:t>
      </w:r>
      <w:r>
        <w:rPr>
          <w:rFonts w:asciiTheme="majorHAnsi" w:hAnsiTheme="majorHAnsi" w:cs="Times"/>
          <w:color w:val="000000"/>
        </w:rPr>
        <w:t>I</w:t>
      </w:r>
      <w:r w:rsidR="00910D59">
        <w:rPr>
          <w:rFonts w:asciiTheme="majorHAnsi" w:hAnsiTheme="majorHAnsi" w:cs="Times"/>
          <w:color w:val="000000"/>
        </w:rPr>
        <w:t>(</w:t>
      </w:r>
      <w:proofErr w:type="gramEnd"/>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w:t>
      </w:r>
      <w:proofErr w:type="spellStart"/>
      <w:r>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predicts</w:t>
      </w:r>
      <w:proofErr w:type="spellEnd"/>
      <w:r>
        <w:rPr>
          <w:rFonts w:asciiTheme="majorHAnsi" w:hAnsiTheme="majorHAnsi" w:cs="Times"/>
          <w:color w:val="000000"/>
        </w:rPr>
        <w:t xml:space="preserve">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w:t>
      </w:r>
      <w:proofErr w:type="spellStart"/>
      <w:r w:rsidR="00F42591" w:rsidRPr="00201B26">
        <w:rPr>
          <w:rFonts w:asciiTheme="majorHAnsi" w:hAnsiTheme="majorHAnsi" w:cs="Times"/>
          <w:b/>
          <w:color w:val="000000"/>
          <w:sz w:val="28"/>
          <w:szCs w:val="28"/>
        </w:rPr>
        <w:t>synaptojanin</w:t>
      </w:r>
      <w:r w:rsidR="00483A41">
        <w:rPr>
          <w:rFonts w:asciiTheme="majorHAnsi" w:hAnsiTheme="majorHAnsi" w:cs="Times"/>
          <w:b/>
          <w:color w:val="000000"/>
          <w:sz w:val="28"/>
          <w:szCs w:val="28"/>
        </w:rPr>
        <w:t>s</w:t>
      </w:r>
      <w:proofErr w:type="spellEnd"/>
      <w:r w:rsidR="00222720" w:rsidRPr="00201B26">
        <w:rPr>
          <w:rFonts w:asciiTheme="majorHAnsi" w:hAnsiTheme="majorHAnsi" w:cs="Times"/>
          <w:b/>
          <w:color w:val="000000"/>
          <w:sz w:val="28"/>
          <w:szCs w:val="28"/>
        </w:rPr>
        <w:t xml:space="preserve"> do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proofErr w:type="spellStart"/>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described</w:t>
      </w:r>
      <w:proofErr w:type="spellEnd"/>
      <w:r w:rsidR="009456BF">
        <w:rPr>
          <w:rFonts w:asciiTheme="majorHAnsi" w:hAnsiTheme="majorHAnsi" w:cs="Times"/>
          <w:color w:val="000000"/>
        </w:rPr>
        <w:t xml:space="preserve"> above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351D1815"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proofErr w:type="spellStart"/>
      <w:r w:rsidR="00546D5B">
        <w:rPr>
          <w:rFonts w:asciiTheme="majorHAnsi" w:hAnsiTheme="majorHAnsi" w:cs="Times"/>
          <w:color w:val="000000"/>
        </w:rPr>
        <w:t>Synaptojanins</w:t>
      </w:r>
      <w:proofErr w:type="spellEnd"/>
      <w:r w:rsidR="00546D5B">
        <w:rPr>
          <w:rFonts w:asciiTheme="majorHAnsi" w:hAnsiTheme="majorHAnsi" w:cs="Times"/>
          <w:color w:val="000000"/>
        </w:rPr>
        <w:t>,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w:t>
      </w:r>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The centroid of Inp52-GFP can be localized to the tip of the invaginated tube</w:t>
      </w:r>
      <w:r w:rsidR="00AB61A2">
        <w:rPr>
          <w:rFonts w:asciiTheme="majorHAnsi" w:hAnsiTheme="majorHAnsi" w:cs="Times"/>
          <w:color w:val="000000"/>
        </w:rPr>
        <w:t xml:space="preserve"> (Fig.2.6D)</w:t>
      </w:r>
      <w:r w:rsidR="00082799">
        <w:rPr>
          <w:rFonts w:asciiTheme="majorHAnsi" w:hAnsiTheme="majorHAnsi" w:cs="Times"/>
          <w:color w:val="000000"/>
        </w:rPr>
        <w:t>,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w:t>
      </w:r>
      <w:proofErr w:type="spellStart"/>
      <w:r w:rsidR="00546D5B">
        <w:rPr>
          <w:rFonts w:asciiTheme="majorHAnsi" w:hAnsiTheme="majorHAnsi" w:cs="Times"/>
          <w:color w:val="000000"/>
        </w:rPr>
        <w:t>golgi</w:t>
      </w:r>
      <w:proofErr w:type="spellEnd"/>
      <w:r w:rsidR="00546D5B">
        <w:rPr>
          <w:rFonts w:asciiTheme="majorHAnsi" w:hAnsiTheme="majorHAnsi" w:cs="Times"/>
          <w:color w:val="000000"/>
        </w:rPr>
        <w:t xml:space="preserve"> network, as has been noted in other work</w:t>
      </w:r>
      <w:r w:rsidR="00357C98">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31</w:t>
      </w:r>
      <w:r w:rsidR="00357C98">
        <w:rPr>
          <w:rFonts w:asciiTheme="majorHAnsi" w:hAnsiTheme="majorHAnsi" w:cs="Times"/>
          <w:color w:val="000000"/>
        </w:rPr>
        <w:fldChar w:fldCharType="end"/>
      </w:r>
      <w:r w:rsidR="00357C98">
        <w:rPr>
          <w:rFonts w:asciiTheme="majorHAnsi" w:hAnsiTheme="majorHAnsi" w:cs="Times"/>
          <w:color w:val="000000"/>
        </w:rPr>
        <w:t>.</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 xml:space="preserve">Since </w:t>
      </w:r>
      <w:proofErr w:type="spellStart"/>
      <w:r w:rsidR="009C020B">
        <w:rPr>
          <w:rFonts w:asciiTheme="majorHAnsi" w:hAnsiTheme="majorHAnsi" w:cs="Times"/>
          <w:color w:val="000000"/>
        </w:rPr>
        <w:t>Rvs</w:t>
      </w:r>
      <w:proofErr w:type="spellEnd"/>
      <w:r w:rsidR="009C020B">
        <w:rPr>
          <w:rFonts w:asciiTheme="majorHAnsi" w:hAnsiTheme="majorHAnsi" w:cs="Times"/>
          <w:color w:val="000000"/>
        </w:rPr>
        <w:t xml:space="preserve">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w:t>
      </w:r>
      <w:proofErr w:type="gramStart"/>
      <w:r w:rsidR="0062032C" w:rsidRPr="0073701A">
        <w:rPr>
          <w:rFonts w:asciiTheme="majorHAnsi" w:eastAsia="Times New Roman" w:hAnsiTheme="majorHAnsi" w:cs="Times New Roman"/>
          <w:sz w:val="16"/>
          <w:szCs w:val="16"/>
          <w:lang w:eastAsia="en-GB"/>
        </w:rPr>
        <w:t>test,  *</w:t>
      </w:r>
      <w:proofErr w:type="gramEnd"/>
      <w:r w:rsidR="0062032C" w:rsidRPr="0073701A">
        <w:rPr>
          <w:rFonts w:asciiTheme="majorHAnsi" w:eastAsia="Times New Roman" w:hAnsiTheme="majorHAnsi" w:cs="Times New Roman"/>
          <w:sz w:val="16"/>
          <w:szCs w:val="16"/>
          <w:lang w:eastAsia="en-GB"/>
        </w:rPr>
        <w:t xml:space="preserve">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4E51351A"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w:t>
      </w:r>
      <w:proofErr w:type="gramStart"/>
      <w:r w:rsidR="00AF21C6">
        <w:rPr>
          <w:rFonts w:asciiTheme="majorHAnsi" w:hAnsiTheme="majorHAnsi" w:cs="Times"/>
          <w:i/>
          <w:iCs/>
          <w:color w:val="000000"/>
        </w:rPr>
        <w:t>Δ</w:t>
      </w:r>
      <w:r>
        <w:rPr>
          <w:rFonts w:asciiTheme="majorHAnsi" w:hAnsiTheme="majorHAnsi" w:cs="Times"/>
          <w:color w:val="000000"/>
        </w:rPr>
        <w:t xml:space="preserve"> ,</w:t>
      </w:r>
      <w:proofErr w:type="gramEnd"/>
      <w:r>
        <w:rPr>
          <w:rFonts w:asciiTheme="majorHAnsi" w:hAnsiTheme="majorHAnsi" w:cs="Time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AEEABC7"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proofErr w:type="spellStart"/>
      <w:r w:rsidRPr="009C2B87">
        <w:rPr>
          <w:rFonts w:asciiTheme="majorHAnsi" w:eastAsia="Times New Roman" w:hAnsiTheme="majorHAnsi" w:cs="Times New Roman"/>
          <w:b/>
          <w:sz w:val="28"/>
          <w:szCs w:val="28"/>
          <w:lang w:eastAsia="en-GB"/>
        </w:rPr>
        <w:t>Rvs</w:t>
      </w:r>
      <w:proofErr w:type="spellEnd"/>
      <w:r w:rsidRPr="009C2B87">
        <w:rPr>
          <w:rFonts w:asciiTheme="majorHAnsi" w:eastAsia="Times New Roman" w:hAnsiTheme="majorHAnsi" w:cs="Times New Roman"/>
          <w:b/>
          <w:sz w:val="28"/>
          <w:szCs w:val="28"/>
          <w:lang w:eastAsia="en-GB"/>
        </w:rPr>
        <w:t xml:space="preserve">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49D04911"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 xml:space="preserve">y molecular motors like </w:t>
      </w:r>
      <w:proofErr w:type="spellStart"/>
      <w:r w:rsidR="00422429">
        <w:rPr>
          <w:rFonts w:asciiTheme="majorHAnsi" w:hAnsiTheme="majorHAnsi" w:cs="Times"/>
          <w:color w:val="000000"/>
        </w:rPr>
        <w:t>myosins</w:t>
      </w:r>
      <w:proofErr w:type="spellEnd"/>
      <w:r w:rsidR="00EE7619">
        <w:rPr>
          <w:rFonts w:asciiTheme="majorHAnsi" w:hAnsiTheme="majorHAnsi" w:cs="Times"/>
          <w:color w:val="000000"/>
        </w:rPr>
        <w:t xml:space="preserve"> or actin polymerization.</w:t>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w:t>
      </w:r>
      <w:proofErr w:type="spellStart"/>
      <w:r w:rsidR="00150047">
        <w:rPr>
          <w:rFonts w:asciiTheme="majorHAnsi" w:hAnsiTheme="majorHAnsi" w:cs="Times"/>
          <w:color w:val="000000"/>
        </w:rPr>
        <w:t>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proofErr w:type="spellEnd"/>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5307DB92" w14:textId="4F2B49C2"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 xml:space="preserve">protein friction could </w:t>
      </w:r>
      <w:proofErr w:type="spellStart"/>
      <w:r w:rsidR="00AA53D8">
        <w:rPr>
          <w:rFonts w:asciiTheme="majorHAnsi" w:hAnsiTheme="majorHAnsi" w:cs="Times"/>
          <w:color w:val="000000"/>
        </w:rPr>
        <w:t>effect</w:t>
      </w:r>
      <w:proofErr w:type="spellEnd"/>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w:t>
      </w:r>
      <w:r w:rsidR="000C42FD">
        <w:rPr>
          <w:rFonts w:asciiTheme="majorHAnsi" w:hAnsiTheme="majorHAnsi" w:cs="Times"/>
          <w:color w:val="000000"/>
        </w:rPr>
        <w:t xml:space="preserve"> (2xh)</w:t>
      </w:r>
      <w:r w:rsidR="00131C67">
        <w:rPr>
          <w:rFonts w:asciiTheme="majorHAnsi" w:hAnsiTheme="majorHAnsi" w:cs="Times"/>
          <w:color w:val="000000"/>
        </w:rPr>
        <w:t xml:space="preserve"> of </w:t>
      </w:r>
      <w:r w:rsidR="00131C67">
        <w:rPr>
          <w:rFonts w:asciiTheme="majorHAnsi" w:hAnsiTheme="majorHAnsi" w:cs="Times"/>
          <w:color w:val="000000"/>
        </w:rPr>
        <w:lastRenderedPageBreak/>
        <w:t>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is generated by crossing rvs167</w:t>
      </w:r>
      <w:r w:rsidR="00AF21C6">
        <w:rPr>
          <w:rFonts w:asciiTheme="majorHAnsi" w:hAnsiTheme="majorHAnsi" w:cs="Times"/>
          <w:color w:val="000000"/>
        </w:rPr>
        <w:t>Δ</w:t>
      </w:r>
      <w:r w:rsidR="00B8683A">
        <w:rPr>
          <w:rFonts w:asciiTheme="majorHAnsi" w:hAnsiTheme="majorHAnsi" w:cs="Times"/>
          <w:color w:val="000000"/>
        </w:rPr>
        <w:t>strain with an rvs161</w:t>
      </w:r>
      <w:r w:rsidR="00AF21C6">
        <w:rPr>
          <w:rFonts w:asciiTheme="majorHAnsi" w:hAnsiTheme="majorHAnsi" w:cs="Times"/>
          <w:color w:val="000000"/>
        </w:rPr>
        <w:t>Δ</w:t>
      </w:r>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Compared to haploid strains expressing Rvs167-GFP, diploid strains appear to have more endocytic patches (Fig.2.10B). </w:t>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86612E">
        <w:rPr>
          <w:rFonts w:asciiTheme="majorHAnsi" w:eastAsia="Times New Roman" w:hAnsiTheme="majorHAnsi" w:cs="Times New Roman"/>
          <w:sz w:val="16"/>
          <w:szCs w:val="16"/>
          <w:lang w:eastAsia="en-GB"/>
        </w:rPr>
        <w:t xml:space="preserve">scission </w:t>
      </w:r>
      <w:proofErr w:type="gramStart"/>
      <w:r w:rsidR="0086612E">
        <w:rPr>
          <w:rFonts w:asciiTheme="majorHAnsi" w:eastAsia="Times New Roman" w:hAnsiTheme="majorHAnsi" w:cs="Times New Roman"/>
          <w:sz w:val="16"/>
          <w:szCs w:val="16"/>
          <w:lang w:eastAsia="en-GB"/>
        </w:rPr>
        <w:t>time.</w:t>
      </w:r>
      <w:r>
        <w:rPr>
          <w:rFonts w:asciiTheme="majorHAnsi" w:eastAsia="Times New Roman" w:hAnsiTheme="majorHAnsi" w:cs="Times New Roman"/>
          <w:sz w:val="16"/>
          <w:szCs w:val="16"/>
          <w:lang w:eastAsia="en-GB"/>
        </w:rPr>
        <w:t>.</w:t>
      </w:r>
      <w:proofErr w:type="gramEnd"/>
      <w:r>
        <w:rPr>
          <w:rFonts w:asciiTheme="majorHAnsi" w:eastAsia="Times New Roman" w:hAnsiTheme="majorHAnsi" w:cs="Times New Roman"/>
          <w:sz w:val="16"/>
          <w:szCs w:val="16"/>
          <w:lang w:eastAsia="en-GB"/>
        </w:rPr>
        <w:t xml:space="preserve">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w:t>
      </w:r>
      <w:proofErr w:type="spellStart"/>
      <w:r w:rsidR="00F62762">
        <w:rPr>
          <w:rFonts w:asciiTheme="majorHAnsi" w:hAnsiTheme="majorHAnsi" w:cs="Times"/>
          <w:b/>
          <w:color w:val="000000"/>
          <w:u w:val="single"/>
        </w:rPr>
        <w:t>Rvs</w:t>
      </w:r>
      <w:proofErr w:type="spellEnd"/>
      <w:r w:rsidR="00F62762">
        <w:rPr>
          <w:rFonts w:asciiTheme="majorHAnsi" w:hAnsiTheme="majorHAnsi" w:cs="Times"/>
          <w:b/>
          <w:color w:val="000000"/>
          <w:u w:val="single"/>
        </w:rPr>
        <w:t xml:space="preserve">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w:t>
      </w:r>
      <w:r w:rsidR="00A7331C">
        <w:rPr>
          <w:rFonts w:asciiTheme="majorHAnsi" w:hAnsiTheme="majorHAnsi" w:cs="Times"/>
          <w:color w:val="000000"/>
        </w:rPr>
        <w:lastRenderedPageBreak/>
        <w:t xml:space="preserve">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007557EA" w:rsidRPr="007557EA">
        <w:rPr>
          <w:rFonts w:asciiTheme="majorHAnsi" w:hAnsiTheme="majorHAnsi" w:cs="Times"/>
          <w:color w:val="000000"/>
        </w:rPr>
        <w:t>Rvs</w:t>
      </w:r>
      <w:proofErr w:type="spellEnd"/>
      <w:r w:rsidR="007557EA"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proofErr w:type="spellStart"/>
      <w:r w:rsidR="00A82A80">
        <w:rPr>
          <w:rFonts w:asciiTheme="majorHAnsi" w:hAnsiTheme="majorHAnsi" w:cs="Times"/>
          <w:color w:val="000000"/>
        </w:rPr>
        <w:t>Rvs</w:t>
      </w:r>
      <w:proofErr w:type="spellEnd"/>
      <w:r w:rsidR="00A82A80">
        <w:rPr>
          <w:rFonts w:asciiTheme="majorHAnsi" w:hAnsiTheme="majorHAnsi" w:cs="Times"/>
          <w:color w:val="000000"/>
        </w:rPr>
        <w:t xml:space="preserve"> accumulation takes the same amount of time in 1xh as in 2xh: </w:t>
      </w:r>
      <w:r w:rsidR="00135ABB">
        <w:rPr>
          <w:rFonts w:asciiTheme="majorHAnsi" w:hAnsiTheme="majorHAnsi" w:cs="Times"/>
          <w:color w:val="000000"/>
        </w:rPr>
        <w:t xml:space="preserve">rate at which </w:t>
      </w:r>
      <w:proofErr w:type="spellStart"/>
      <w:r w:rsidR="00135ABB">
        <w:rPr>
          <w:rFonts w:asciiTheme="majorHAnsi" w:hAnsiTheme="majorHAnsi" w:cs="Times"/>
          <w:color w:val="000000"/>
        </w:rPr>
        <w:t>Rvs</w:t>
      </w:r>
      <w:proofErr w:type="spellEnd"/>
      <w:r w:rsidR="00135ABB">
        <w:rPr>
          <w:rFonts w:asciiTheme="majorHAnsi" w:hAnsiTheme="majorHAnsi" w:cs="Times"/>
          <w:color w:val="000000"/>
        </w:rPr>
        <w:t xml:space="preserve"> molecules is </w:t>
      </w:r>
      <w:r w:rsidR="00DB5C21">
        <w:rPr>
          <w:rFonts w:asciiTheme="majorHAnsi" w:hAnsiTheme="majorHAnsi" w:cs="Times"/>
          <w:color w:val="000000"/>
        </w:rPr>
        <w:t xml:space="preserve">recruited to endocytic sites is 1.6x in </w:t>
      </w:r>
      <w:proofErr w:type="spellStart"/>
      <w:r w:rsidR="00DB5C21">
        <w:rPr>
          <w:rFonts w:asciiTheme="majorHAnsi" w:hAnsiTheme="majorHAnsi" w:cs="Times"/>
          <w:color w:val="000000"/>
        </w:rPr>
        <w:t>Rvs</w:t>
      </w:r>
      <w:proofErr w:type="spellEnd"/>
      <w:r w:rsidR="00DB5C21">
        <w:rPr>
          <w:rFonts w:asciiTheme="majorHAnsi" w:hAnsiTheme="majorHAnsi" w:cs="Times"/>
          <w:color w:val="000000"/>
        </w:rPr>
        <w:t xml:space="preserve">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w:t>
      </w:r>
      <w:proofErr w:type="spellStart"/>
      <w:r w:rsidR="0078228E">
        <w:rPr>
          <w:rFonts w:asciiTheme="majorHAnsi" w:hAnsiTheme="majorHAnsi" w:cs="Times"/>
          <w:color w:val="000000"/>
        </w:rPr>
        <w:t>Rvs</w:t>
      </w:r>
      <w:proofErr w:type="spellEnd"/>
      <w:r w:rsidR="0078228E">
        <w:rPr>
          <w:rFonts w:asciiTheme="majorHAnsi" w:hAnsiTheme="majorHAnsi" w:cs="Times"/>
          <w:color w:val="000000"/>
        </w:rPr>
        <w:t xml:space="preserve">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w:t>
      </w:r>
      <w:proofErr w:type="spellStart"/>
      <w:r w:rsidR="00EB57D6">
        <w:rPr>
          <w:rFonts w:asciiTheme="majorHAnsi" w:hAnsiTheme="majorHAnsi" w:cs="Times"/>
          <w:color w:val="000000"/>
        </w:rPr>
        <w:t>Rvs</w:t>
      </w:r>
      <w:proofErr w:type="spellEnd"/>
      <w:r w:rsidR="00EB57D6">
        <w:rPr>
          <w:rFonts w:asciiTheme="majorHAnsi" w:hAnsiTheme="majorHAnsi" w:cs="Times"/>
          <w:color w:val="000000"/>
        </w:rPr>
        <w:t xml:space="preserve">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w:t>
      </w:r>
      <w:proofErr w:type="spellStart"/>
      <w:r w:rsidR="00D761EC">
        <w:rPr>
          <w:rFonts w:asciiTheme="majorHAnsi" w:eastAsia="Times New Roman" w:hAnsiTheme="majorHAnsi" w:cs="Times New Roman"/>
          <w:sz w:val="16"/>
          <w:szCs w:val="16"/>
          <w:lang w:eastAsia="en-GB"/>
        </w:rPr>
        <w:t>Rvs</w:t>
      </w:r>
      <w:proofErr w:type="spellEnd"/>
      <w:r w:rsidR="00D761EC">
        <w:rPr>
          <w:rFonts w:asciiTheme="majorHAnsi" w:eastAsia="Times New Roman" w:hAnsiTheme="majorHAnsi" w:cs="Times New Roman"/>
          <w:sz w:val="16"/>
          <w:szCs w:val="16"/>
          <w:lang w:eastAsia="en-GB"/>
        </w:rPr>
        <w:t xml:space="preserve">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w:t>
      </w:r>
      <w:proofErr w:type="spellStart"/>
      <w:r>
        <w:rPr>
          <w:rFonts w:asciiTheme="majorHAnsi" w:eastAsia="Times New Roman" w:hAnsiTheme="majorHAnsi" w:cs="Times New Roman"/>
          <w:sz w:val="16"/>
          <w:szCs w:val="16"/>
          <w:lang w:eastAsia="en-GB"/>
        </w:rPr>
        <w:t>intenties</w:t>
      </w:r>
      <w:proofErr w:type="spellEnd"/>
      <w:r>
        <w:rPr>
          <w:rFonts w:asciiTheme="majorHAnsi" w:eastAsia="Times New Roman" w:hAnsiTheme="majorHAnsi" w:cs="Times New Roman"/>
          <w:sz w:val="16"/>
          <w:szCs w:val="16"/>
          <w:lang w:eastAsia="en-GB"/>
        </w:rPr>
        <w:t xml:space="preserve"> of Rvs167-GFP in cells containing 1, 2, 4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 xml:space="preserve">mCherry in diploid strains, </w:t>
      </w:r>
      <w:proofErr w:type="gramStart"/>
      <w:r w:rsidR="006749AE">
        <w:rPr>
          <w:rFonts w:asciiTheme="majorHAnsi" w:eastAsia="Times New Roman" w:hAnsiTheme="majorHAnsi" w:cs="Times New Roman"/>
          <w:sz w:val="16"/>
          <w:szCs w:val="16"/>
          <w:lang w:eastAsia="en-GB"/>
        </w:rPr>
        <w:t>Only</w:t>
      </w:r>
      <w:proofErr w:type="gramEnd"/>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w:t>
      </w:r>
      <w:proofErr w:type="gramStart"/>
      <w:r w:rsidR="0073701A" w:rsidRPr="0073701A">
        <w:rPr>
          <w:rFonts w:asciiTheme="majorHAnsi" w:eastAsia="Times New Roman" w:hAnsiTheme="majorHAnsi" w:cs="Times New Roman"/>
          <w:sz w:val="16"/>
          <w:szCs w:val="16"/>
          <w:lang w:eastAsia="en-GB"/>
        </w:rPr>
        <w:t>0.05 ,</w:t>
      </w:r>
      <w:proofErr w:type="gramEnd"/>
      <w:r w:rsidR="0073701A" w:rsidRPr="0073701A">
        <w:rPr>
          <w:rFonts w:asciiTheme="majorHAnsi" w:eastAsia="Times New Roman" w:hAnsiTheme="majorHAnsi" w:cs="Times New Roman"/>
          <w:sz w:val="16"/>
          <w:szCs w:val="16"/>
          <w:lang w:eastAsia="en-GB"/>
        </w:rPr>
        <w:t xml:space="preserve">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w:t>
      </w:r>
      <w:proofErr w:type="spellStart"/>
      <w:r>
        <w:rPr>
          <w:rFonts w:asciiTheme="majorHAnsi" w:hAnsiTheme="majorHAnsi" w:cs="Times"/>
          <w:b/>
          <w:color w:val="000000"/>
          <w:u w:val="single"/>
        </w:rPr>
        <w:t>Rvs</w:t>
      </w:r>
      <w:proofErr w:type="spellEnd"/>
      <w:r>
        <w:rPr>
          <w:rFonts w:asciiTheme="majorHAnsi" w:hAnsiTheme="majorHAnsi" w:cs="Times"/>
          <w:b/>
          <w:color w:val="000000"/>
          <w:u w:val="single"/>
        </w:rPr>
        <w:t xml:space="preserve">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 xml:space="preserve">Sla1 movement,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 xml:space="preserve">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proofErr w:type="gramStart"/>
      <w:r>
        <w:rPr>
          <w:rFonts w:asciiTheme="majorHAnsi" w:eastAsia="Times New Roman" w:hAnsiTheme="majorHAnsi" w:cs="Times New Roman"/>
          <w:lang w:eastAsia="en-GB"/>
        </w:rPr>
        <w:t>B,C.</w:t>
      </w:r>
      <w:proofErr w:type="gramEnd"/>
      <w:r>
        <w:rPr>
          <w:rFonts w:asciiTheme="majorHAnsi" w:eastAsia="Times New Roman" w:hAnsiTheme="majorHAnsi" w:cs="Times New Roman"/>
          <w:lang w:eastAsia="en-GB"/>
        </w:rPr>
        <w:t xml:space="preserve">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similar for the 4xd, 2xd and 1xd. In the 1x strain, however, the centroid disappears immediately after scission, suggesting that there is reduced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6394C74E"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proofErr w:type="spellStart"/>
      <w:r w:rsidR="00DF6C74">
        <w:rPr>
          <w:rFonts w:asciiTheme="majorHAnsi" w:eastAsia="Times New Roman" w:hAnsiTheme="majorHAnsi" w:cs="Times New Roman"/>
          <w:lang w:eastAsia="en-GB"/>
        </w:rPr>
        <w:t>Rvs</w:t>
      </w:r>
      <w:proofErr w:type="spellEnd"/>
      <w:r w:rsidR="00DF6C74">
        <w:rPr>
          <w:rFonts w:asciiTheme="majorHAnsi" w:eastAsia="Times New Roman" w:hAnsiTheme="majorHAnsi" w:cs="Times New Roman"/>
          <w:lang w:eastAsia="en-GB"/>
        </w:rPr>
        <w:t xml:space="preserve">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w:t>
      </w:r>
      <w:proofErr w:type="spellStart"/>
      <w:proofErr w:type="gramStart"/>
      <w:r>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w:t>
      </w:r>
      <w:proofErr w:type="gramEnd"/>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w:t>
      </w:r>
      <w:proofErr w:type="spellStart"/>
      <w:r w:rsidR="00815B6B">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xml:space="preserve">, and scaled them to 2xd to obtain a ratio of </w:t>
      </w:r>
      <w:r w:rsidR="005F5B55">
        <w:rPr>
          <w:rFonts w:asciiTheme="majorHAnsi" w:eastAsia="Times New Roman" w:hAnsiTheme="majorHAnsi" w:cs="Times New Roman"/>
          <w:lang w:eastAsia="en-GB"/>
        </w:rPr>
        <w:lastRenderedPageBreak/>
        <w:t>cytoplasmic intensity compared to the WT</w:t>
      </w:r>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8FCCFC3"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w:t>
      </w:r>
      <w:proofErr w:type="spellStart"/>
      <w:r w:rsidR="00D603F1">
        <w:rPr>
          <w:rFonts w:asciiTheme="majorHAnsi" w:eastAsia="Times New Roman" w:hAnsiTheme="majorHAnsi" w:cs="Times New Roman"/>
          <w:lang w:eastAsia="en-GB"/>
        </w:rPr>
        <w:t>Picco</w:t>
      </w:r>
      <w:proofErr w:type="spellEnd"/>
      <w:r w:rsidR="00D603F1">
        <w:rPr>
          <w:rFonts w:asciiTheme="majorHAnsi" w:eastAsia="Times New Roman" w:hAnsiTheme="majorHAnsi" w:cs="Times New Roman"/>
          <w:lang w:eastAsia="en-GB"/>
        </w:rPr>
        <w:t xml:space="preserve"> et al. that uses GFP instead of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w:t>
      </w:r>
      <w:proofErr w:type="spellStart"/>
      <w:r w:rsidR="00D603F1">
        <w:rPr>
          <w:rFonts w:asciiTheme="majorHAnsi" w:eastAsia="Times New Roman" w:hAnsiTheme="majorHAnsi" w:cs="Times New Roman"/>
          <w:lang w:eastAsia="en-GB"/>
        </w:rPr>
        <w:t>Rvs</w:t>
      </w:r>
      <w:proofErr w:type="spellEnd"/>
      <w:r w:rsidR="00D603F1">
        <w:rPr>
          <w:rFonts w:asciiTheme="majorHAnsi" w:eastAsia="Times New Roman" w:hAnsiTheme="majorHAnsi" w:cs="Times New Roman"/>
          <w:lang w:eastAsia="en-GB"/>
        </w:rPr>
        <w:t xml:space="preserve">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 xml:space="preserve">. The total amount of Abp1 is double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w:t>
      </w:r>
      <w:r w:rsidR="00E62441">
        <w:rPr>
          <w:rFonts w:asciiTheme="majorHAnsi" w:eastAsia="Times New Roman" w:hAnsiTheme="majorHAnsi" w:cs="Times New Roman"/>
          <w:lang w:eastAsia="en-GB"/>
        </w:rPr>
        <w:t xml:space="preserve">ene duplication data suggests that even if </w:t>
      </w:r>
      <w:proofErr w:type="spellStart"/>
      <w:r w:rsidR="00E62441">
        <w:rPr>
          <w:rFonts w:asciiTheme="majorHAnsi" w:eastAsia="Times New Roman" w:hAnsiTheme="majorHAnsi" w:cs="Times New Roman"/>
          <w:lang w:eastAsia="en-GB"/>
        </w:rPr>
        <w:t>Rvs</w:t>
      </w:r>
      <w:proofErr w:type="spellEnd"/>
      <w:r w:rsidR="00E62441">
        <w:rPr>
          <w:rFonts w:asciiTheme="majorHAnsi" w:eastAsia="Times New Roman" w:hAnsiTheme="majorHAnsi" w:cs="Times New Roman"/>
          <w:lang w:eastAsia="en-GB"/>
        </w:rPr>
        <w:t xml:space="preserve">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w:t>
      </w:r>
      <w:proofErr w:type="spellStart"/>
      <w:r w:rsidR="00120079">
        <w:rPr>
          <w:rFonts w:asciiTheme="majorHAnsi" w:eastAsia="Times New Roman" w:hAnsiTheme="majorHAnsi" w:cs="Times New Roman"/>
          <w:lang w:eastAsia="en-GB"/>
        </w:rPr>
        <w:t>Rvs</w:t>
      </w:r>
      <w:proofErr w:type="spellEnd"/>
      <w:r w:rsidR="00120079">
        <w:rPr>
          <w:rFonts w:asciiTheme="majorHAnsi" w:eastAsia="Times New Roman" w:hAnsiTheme="majorHAnsi" w:cs="Times New Roman"/>
          <w:lang w:eastAsia="en-GB"/>
        </w:rPr>
        <w:t xml:space="preserve">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w:t>
      </w:r>
      <w:proofErr w:type="spellStart"/>
      <w:r w:rsidR="0046235B">
        <w:rPr>
          <w:rFonts w:asciiTheme="majorHAnsi" w:eastAsia="Times New Roman" w:hAnsiTheme="majorHAnsi" w:cs="Times New Roman"/>
          <w:lang w:eastAsia="en-GB"/>
        </w:rPr>
        <w:t>Rvs</w:t>
      </w:r>
      <w:proofErr w:type="spellEnd"/>
      <w:r w:rsidR="0046235B">
        <w:rPr>
          <w:rFonts w:asciiTheme="majorHAnsi" w:eastAsia="Times New Roman" w:hAnsiTheme="majorHAnsi" w:cs="Times New Roman"/>
          <w:lang w:eastAsia="en-GB"/>
        </w:rPr>
        <w:t xml:space="preserve">.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w:t>
      </w:r>
      <w:proofErr w:type="spellStart"/>
      <w:r w:rsidR="00120079">
        <w:rPr>
          <w:rFonts w:asciiTheme="majorHAnsi" w:eastAsia="Times New Roman" w:hAnsiTheme="majorHAnsi" w:cs="Times New Roman"/>
          <w:lang w:eastAsia="en-GB"/>
        </w:rPr>
        <w:t>actin</w:t>
      </w:r>
      <w:proofErr w:type="spellEnd"/>
      <w:r w:rsidR="00120079">
        <w:rPr>
          <w:rFonts w:asciiTheme="majorHAnsi" w:eastAsia="Times New Roman" w:hAnsiTheme="majorHAnsi" w:cs="Times New Roman"/>
          <w:lang w:eastAsia="en-GB"/>
        </w:rPr>
        <w:t xml:space="preserve">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3A5B5713"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oligomerize and tubulate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5E25F7FE"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w:t>
      </w:r>
      <w:proofErr w:type="spellStart"/>
      <w:r w:rsidR="004B7F0A">
        <w:rPr>
          <w:rFonts w:asciiTheme="majorHAnsi" w:eastAsia="Times New Roman" w:hAnsiTheme="majorHAnsi" w:cs="Times New Roman"/>
          <w:lang w:eastAsia="en-GB"/>
        </w:rPr>
        <w:t>vesiculation</w:t>
      </w:r>
      <w:proofErr w:type="spellEnd"/>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12,41&lt;/sup&gt;","plainTextFormattedCitation":"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12,41</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lastRenderedPageBreak/>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proofErr w:type="spellStart"/>
      <w:r w:rsidR="00E43EAB">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w:t>
      </w:r>
      <w:proofErr w:type="spellStart"/>
      <w:r w:rsidR="00790995">
        <w:rPr>
          <w:rFonts w:asciiTheme="majorHAnsi" w:eastAsia="Times New Roman" w:hAnsiTheme="majorHAnsi" w:cs="Times New Roman"/>
          <w:lang w:eastAsia="en-GB"/>
        </w:rPr>
        <w:t>Rvs</w:t>
      </w:r>
      <w:proofErr w:type="spellEnd"/>
      <w:r w:rsidR="00790995">
        <w:rPr>
          <w:rFonts w:asciiTheme="majorHAnsi" w:eastAsia="Times New Roman" w:hAnsiTheme="majorHAnsi" w:cs="Times New Roman"/>
          <w:lang w:eastAsia="en-GB"/>
        </w:rPr>
        <w:t xml:space="preserve">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proofErr w:type="spellStart"/>
      <w:r w:rsidR="00CE2781">
        <w:rPr>
          <w:rFonts w:asciiTheme="majorHAnsi" w:eastAsia="Times New Roman" w:hAnsiTheme="majorHAnsi" w:cs="Times New Roman"/>
          <w:lang w:eastAsia="en-GB"/>
        </w:rPr>
        <w:t>Rvs</w:t>
      </w:r>
      <w:proofErr w:type="spellEnd"/>
      <w:r w:rsidR="00CE278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 xml:space="preserve">Sla1 and </w:t>
      </w:r>
      <w:proofErr w:type="spellStart"/>
      <w:proofErr w:type="gramStart"/>
      <w:r w:rsidR="00A419A0">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w:t>
      </w:r>
      <w:proofErr w:type="gramEnd"/>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duplicated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0B17D568"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
      </w:r>
      <w:proofErr w:type="gramStart"/>
      <w:r w:rsidR="009A62DE">
        <w:rPr>
          <w:rFonts w:asciiTheme="majorHAnsi" w:eastAsia="Times New Roman" w:hAnsiTheme="majorHAnsi" w:cs="Times New Roman"/>
          <w:lang w:eastAsia="en-GB"/>
        </w:rPr>
        <w:t>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proofErr w:type="gramEnd"/>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to 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5EEB6601"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 xml:space="preserve">nm/s. While duplication of the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r w:rsidR="007E06F1">
        <w:rPr>
          <w:rFonts w:asciiTheme="majorHAnsi" w:eastAsia="Times New Roman" w:hAnsiTheme="majorHAnsi" w:cs="Times New Roman"/>
          <w:lang w:eastAsia="en-GB"/>
        </w:rPr>
        <w:t>Rvs167 dynamics similar to WT can also be recapitulated by adding increasing amounts of Rvs167 (Fig.2.11</w:t>
      </w:r>
      <w:proofErr w:type="gramStart"/>
      <w:r w:rsidR="007E06F1">
        <w:rPr>
          <w:rFonts w:asciiTheme="majorHAnsi" w:eastAsia="Times New Roman" w:hAnsiTheme="majorHAnsi" w:cs="Times New Roman"/>
          <w:lang w:eastAsia="en-GB"/>
        </w:rPr>
        <w:t>B,C</w:t>
      </w:r>
      <w:proofErr w:type="gramEnd"/>
      <w:r w:rsidR="007E06F1">
        <w:rPr>
          <w:rFonts w:asciiTheme="majorHAnsi" w:eastAsia="Times New Roman" w:hAnsiTheme="majorHAnsi" w:cs="Times New Roman"/>
          <w:lang w:eastAsia="en-GB"/>
        </w:rPr>
        <w:t>).</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1 (WT: 1xh) and two copies (2xh) of </w:t>
      </w:r>
      <w:proofErr w:type="spellStart"/>
      <w:r w:rsidR="000D47AC">
        <w:rPr>
          <w:rFonts w:asciiTheme="majorHAnsi" w:eastAsia="Times New Roman" w:hAnsiTheme="majorHAnsi" w:cs="Times New Roman"/>
          <w:sz w:val="16"/>
          <w:szCs w:val="16"/>
          <w:lang w:eastAsia="en-GB"/>
        </w:rPr>
        <w:t>Rvs</w:t>
      </w:r>
      <w:proofErr w:type="spellEnd"/>
      <w:r w:rsidR="000D47AC">
        <w:rPr>
          <w:rFonts w:asciiTheme="majorHAnsi" w:eastAsia="Times New Roman" w:hAnsiTheme="majorHAnsi" w:cs="Times New Roman"/>
          <w:sz w:val="16"/>
          <w:szCs w:val="16"/>
          <w:lang w:eastAsia="en-GB"/>
        </w:rPr>
        <w:t xml:space="preserve"> genes, 1 (1xBAR) and 2 copies of BAR domain </w:t>
      </w:r>
      <w:proofErr w:type="gramStart"/>
      <w:r w:rsidR="000D47AC">
        <w:rPr>
          <w:rFonts w:asciiTheme="majorHAnsi" w:eastAsia="Times New Roman" w:hAnsiTheme="majorHAnsi" w:cs="Times New Roman"/>
          <w:sz w:val="16"/>
          <w:szCs w:val="16"/>
          <w:lang w:eastAsia="en-GB"/>
        </w:rPr>
        <w:t>( 2</w:t>
      </w:r>
      <w:proofErr w:type="gramEnd"/>
      <w:r w:rsidR="000D47AC">
        <w:rPr>
          <w:rFonts w:asciiTheme="majorHAnsi" w:eastAsia="Times New Roman" w:hAnsiTheme="majorHAnsi" w:cs="Times New Roman"/>
          <w:sz w:val="16"/>
          <w:szCs w:val="16"/>
          <w:lang w:eastAsia="en-GB"/>
        </w:rPr>
        <w:t>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w:t>
      </w:r>
      <w:proofErr w:type="gramStart"/>
      <w:r w:rsidR="0073701A" w:rsidRPr="0073701A">
        <w:rPr>
          <w:rFonts w:asciiTheme="majorHAnsi" w:eastAsia="Times New Roman" w:hAnsiTheme="majorHAnsi" w:cs="Times New Roman"/>
          <w:sz w:val="16"/>
          <w:szCs w:val="16"/>
          <w:lang w:eastAsia="en-GB"/>
        </w:rPr>
        <w:t>test,  *</w:t>
      </w:r>
      <w:proofErr w:type="gramEnd"/>
      <w:r w:rsidR="0073701A" w:rsidRPr="0073701A">
        <w:rPr>
          <w:rFonts w:asciiTheme="majorHAnsi" w:eastAsia="Times New Roman" w:hAnsiTheme="majorHAnsi" w:cs="Times New Roman"/>
          <w:sz w:val="16"/>
          <w:szCs w:val="16"/>
          <w:lang w:eastAsia="en-GB"/>
        </w:rPr>
        <w:t xml:space="preserve">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Turgor pressure can be controlled by </w:t>
      </w:r>
      <w:proofErr w:type="spellStart"/>
      <w:r w:rsidRPr="003C0FCC">
        <w:rPr>
          <w:rFonts w:asciiTheme="majorHAnsi" w:eastAsia="Times New Roman" w:hAnsiTheme="majorHAnsi" w:cs="Times New Roman"/>
          <w:lang w:eastAsia="en-GB"/>
        </w:rPr>
        <w:t>osmoregulating</w:t>
      </w:r>
      <w:proofErr w:type="spellEnd"/>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w:t>
      </w:r>
      <w:proofErr w:type="spellStart"/>
      <w:r w:rsidRPr="003C0FCC">
        <w:rPr>
          <w:rFonts w:asciiTheme="majorHAnsi" w:eastAsia="Times New Roman" w:hAnsiTheme="majorHAnsi" w:cs="Times New Roman"/>
          <w:lang w:eastAsia="en-GB"/>
        </w:rPr>
        <w:t>osmolytes</w:t>
      </w:r>
      <w:proofErr w:type="spellEnd"/>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w:t>
      </w:r>
      <w:proofErr w:type="spellStart"/>
      <w:r w:rsidR="006D4935" w:rsidRPr="00AE7ED4">
        <w:rPr>
          <w:rFonts w:asciiTheme="majorHAnsi" w:eastAsia="Times New Roman" w:hAnsiTheme="majorHAnsi" w:cs="Times New Roman"/>
          <w:i/>
          <w:lang w:eastAsia="en-GB"/>
        </w:rPr>
        <w:t>S.pombe</w:t>
      </w:r>
      <w:proofErr w:type="spellEnd"/>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w:t>
      </w:r>
      <w:proofErr w:type="spellStart"/>
      <w:r w:rsidRPr="003C0FCC">
        <w:rPr>
          <w:rFonts w:asciiTheme="majorHAnsi" w:eastAsia="Times New Roman" w:hAnsiTheme="majorHAnsi" w:cs="Times New Roman"/>
          <w:lang w:eastAsia="en-GB"/>
        </w:rPr>
        <w:t>LatA</w:t>
      </w:r>
      <w:proofErr w:type="spellEnd"/>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w:t>
      </w:r>
      <w:proofErr w:type="spellStart"/>
      <w:r w:rsidR="004F6184" w:rsidRPr="003C0FCC">
        <w:rPr>
          <w:rFonts w:asciiTheme="majorHAnsi" w:eastAsia="Times New Roman" w:hAnsiTheme="majorHAnsi" w:cs="Times New Roman"/>
          <w:lang w:eastAsia="en-GB"/>
        </w:rPr>
        <w:t>Fimbrin</w:t>
      </w:r>
      <w:proofErr w:type="spellEnd"/>
      <w:r w:rsidR="004F6184" w:rsidRPr="003C0FCC">
        <w:rPr>
          <w:rFonts w:asciiTheme="majorHAnsi" w:eastAsia="Times New Roman" w:hAnsiTheme="majorHAnsi" w:cs="Times New Roman"/>
          <w:lang w:eastAsia="en-GB"/>
        </w:rPr>
        <w:t xml:space="preserve">,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 xml:space="preserve">remove the requirement for </w:t>
      </w:r>
      <w:proofErr w:type="spellStart"/>
      <w:r w:rsidRPr="003C0FCC">
        <w:rPr>
          <w:rFonts w:asciiTheme="majorHAnsi" w:eastAsia="Times New Roman" w:hAnsiTheme="majorHAnsi" w:cs="Times New Roman"/>
          <w:lang w:eastAsia="en-GB"/>
        </w:rPr>
        <w:t>Rvs</w:t>
      </w:r>
      <w:proofErr w:type="spellEnd"/>
      <w:r w:rsidRPr="003C0FCC">
        <w:rPr>
          <w:rFonts w:asciiTheme="majorHAnsi" w:eastAsia="Times New Roman" w:hAnsiTheme="majorHAnsi" w:cs="Times New Roman"/>
          <w:lang w:eastAsia="en-GB"/>
        </w:rPr>
        <w:t xml:space="preserve">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 xml:space="preserve">Requirement for </w:t>
      </w:r>
      <w:proofErr w:type="spellStart"/>
      <w:r w:rsidR="00CD4030">
        <w:rPr>
          <w:rFonts w:asciiTheme="majorHAnsi" w:eastAsia="Times New Roman" w:hAnsiTheme="majorHAnsi" w:cs="Times New Roman"/>
          <w:b/>
          <w:sz w:val="28"/>
          <w:szCs w:val="28"/>
          <w:lang w:eastAsia="en-GB"/>
        </w:rPr>
        <w:t>Rvs</w:t>
      </w:r>
      <w:proofErr w:type="spellEnd"/>
      <w:r w:rsidR="00CD4030">
        <w:rPr>
          <w:rFonts w:asciiTheme="majorHAnsi" w:eastAsia="Times New Roman" w:hAnsiTheme="majorHAnsi" w:cs="Times New Roman"/>
          <w:b/>
          <w:sz w:val="28"/>
          <w:szCs w:val="28"/>
          <w:lang w:eastAsia="en-GB"/>
        </w:rPr>
        <w:t xml:space="preserve">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2424BF03"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scaffold is to counter the membrane constricting effect of turgor pressure, I studied Sla1 and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5367236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 xml:space="preserve">in WT and rvs167 </w:t>
      </w:r>
      <w:proofErr w:type="spellStart"/>
      <w:r w:rsidR="00AF21C6">
        <w:rPr>
          <w:rFonts w:asciiTheme="majorHAnsi" w:eastAsia="Times New Roman" w:hAnsiTheme="majorHAnsi" w:cs="Times New Roman"/>
          <w:color w:val="000000" w:themeColor="text1"/>
          <w:lang w:eastAsia="en-GB"/>
        </w:rPr>
        <w:t>Δ</w:t>
      </w:r>
      <w:r w:rsidR="007E2873">
        <w:rPr>
          <w:rFonts w:asciiTheme="majorHAnsi" w:eastAsia="Times New Roman" w:hAnsiTheme="majorHAnsi" w:cs="Times New Roman"/>
          <w:color w:val="000000" w:themeColor="text1"/>
          <w:lang w:eastAsia="en-GB"/>
        </w:rPr>
        <w:t>cells</w:t>
      </w:r>
      <w:proofErr w:type="spellEnd"/>
      <w:r w:rsidR="007E2873">
        <w:rPr>
          <w:rFonts w:asciiTheme="majorHAnsi" w:eastAsia="Times New Roman" w:hAnsiTheme="majorHAnsi" w:cs="Times New Roman"/>
          <w:color w:val="000000" w:themeColor="text1"/>
          <w:lang w:eastAsia="en-GB"/>
        </w:rPr>
        <w:t xml:space="preserve">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proofErr w:type="spellStart"/>
      <w:proofErr w:type="gramStart"/>
      <w:r w:rsidR="006D4935" w:rsidRPr="0037356E">
        <w:rPr>
          <w:rFonts w:asciiTheme="majorHAnsi" w:eastAsia="Times New Roman" w:hAnsiTheme="majorHAnsi" w:cs="Times New Roman"/>
          <w:i/>
          <w:color w:val="000000" w:themeColor="text1"/>
          <w:lang w:eastAsia="en-GB"/>
        </w:rPr>
        <w:t>S.pombe</w:t>
      </w:r>
      <w:proofErr w:type="spellEnd"/>
      <w:proofErr w:type="gramEnd"/>
      <w:r w:rsidR="006D4935">
        <w:rPr>
          <w:rFonts w:asciiTheme="majorHAnsi" w:eastAsia="Times New Roman" w:hAnsiTheme="majorHAnsi" w:cs="Times New Roman"/>
          <w:color w:val="000000" w:themeColor="text1"/>
          <w:lang w:eastAsia="en-GB"/>
        </w:rPr>
        <w:t xml:space="preserve"> data from </w:t>
      </w:r>
      <w:proofErr w:type="spellStart"/>
      <w:r w:rsidR="006D4935">
        <w:rPr>
          <w:rFonts w:asciiTheme="majorHAnsi" w:eastAsia="Times New Roman" w:hAnsiTheme="majorHAnsi" w:cs="Times New Roman"/>
          <w:color w:val="000000" w:themeColor="text1"/>
          <w:lang w:eastAsia="en-GB"/>
        </w:rPr>
        <w:t>Basu</w:t>
      </w:r>
      <w:proofErr w:type="spellEnd"/>
      <w:r w:rsidR="006D4935">
        <w:rPr>
          <w:rFonts w:asciiTheme="majorHAnsi" w:eastAsia="Times New Roman" w:hAnsiTheme="majorHAnsi" w:cs="Times New Roman"/>
          <w:color w:val="000000" w:themeColor="text1"/>
          <w:lang w:eastAsia="en-GB"/>
        </w:rPr>
        <w:t xml:space="preserve">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w:t>
      </w:r>
      <w:proofErr w:type="spellStart"/>
      <w:r w:rsidR="002A485B">
        <w:rPr>
          <w:rFonts w:asciiTheme="majorHAnsi" w:eastAsia="Times New Roman" w:hAnsiTheme="majorHAnsi" w:cs="Times New Roman"/>
          <w:color w:val="000000" w:themeColor="text1"/>
          <w:lang w:eastAsia="en-GB"/>
        </w:rPr>
        <w:t>Rvs</w:t>
      </w:r>
      <w:proofErr w:type="spellEnd"/>
      <w:r w:rsidR="002A485B">
        <w:rPr>
          <w:rFonts w:asciiTheme="majorHAnsi" w:eastAsia="Times New Roman" w:hAnsiTheme="majorHAnsi" w:cs="Times New Roman"/>
          <w:color w:val="000000" w:themeColor="text1"/>
          <w:lang w:eastAsia="en-GB"/>
        </w:rPr>
        <w:t xml:space="preserve">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proofErr w:type="gramStart"/>
      <w:r>
        <w:rPr>
          <w:rFonts w:asciiTheme="majorHAnsi" w:eastAsia="Times New Roman" w:hAnsiTheme="majorHAnsi" w:cs="Times New Roman"/>
          <w:sz w:val="16"/>
          <w:szCs w:val="16"/>
          <w:lang w:eastAsia="en-GB"/>
        </w:rPr>
        <w:t>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w:t>
      </w:r>
      <w:proofErr w:type="gramEnd"/>
      <w:r w:rsidR="00BC61E3">
        <w:rPr>
          <w:rFonts w:asciiTheme="majorHAnsi" w:eastAsia="Times New Roman" w:hAnsiTheme="majorHAnsi" w:cs="Times New Roman"/>
          <w:sz w:val="16"/>
          <w:szCs w:val="16"/>
          <w:lang w:eastAsia="en-GB"/>
        </w:rPr>
        <w:t xml:space="preserve">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05C1C7E9" w14:textId="3C49B262" w:rsidR="007E06F1" w:rsidRPr="007E06F1" w:rsidRDefault="00162CF0" w:rsidP="007E06F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7E06F1" w:rsidRPr="007E06F1">
        <w:rPr>
          <w:rFonts w:ascii="Calibri Light" w:eastAsia="Times New Roman" w:hAnsi="Calibri Light" w:cs="Times New Roman"/>
          <w:noProof/>
        </w:rPr>
        <w:t>1.</w:t>
      </w:r>
      <w:r w:rsidR="007E06F1" w:rsidRPr="007E06F1">
        <w:rPr>
          <w:rFonts w:ascii="Calibri Light" w:eastAsia="Times New Roman" w:hAnsi="Calibri Light" w:cs="Times New Roman"/>
          <w:noProof/>
        </w:rPr>
        <w:tab/>
        <w:t xml:space="preserve">Picco, A., Mund, M., Ries, J., Nédélec, F. &amp; Kaksonen, M. Visualizing the functional architecture of the endocytic machinery. </w:t>
      </w:r>
      <w:r w:rsidR="007E06F1" w:rsidRPr="007E06F1">
        <w:rPr>
          <w:rFonts w:ascii="Calibri Light" w:eastAsia="Times New Roman" w:hAnsi="Calibri Light" w:cs="Times New Roman"/>
          <w:i/>
          <w:iCs/>
          <w:noProof/>
        </w:rPr>
        <w:t>Elife</w:t>
      </w:r>
      <w:r w:rsidR="007E06F1" w:rsidRPr="007E06F1">
        <w:rPr>
          <w:rFonts w:ascii="Calibri Light" w:eastAsia="Times New Roman" w:hAnsi="Calibri Light" w:cs="Times New Roman"/>
          <w:noProof/>
        </w:rPr>
        <w:t xml:space="preserve"> e04535 (2015). doi:10.7554/eLife.04535</w:t>
      </w:r>
    </w:p>
    <w:p w14:paraId="761EFBD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w:t>
      </w:r>
      <w:r w:rsidRPr="007E06F1">
        <w:rPr>
          <w:rFonts w:ascii="Calibri Light" w:eastAsia="Times New Roman" w:hAnsi="Calibri Light" w:cs="Times New Roman"/>
          <w:noProof/>
        </w:rPr>
        <w:tab/>
        <w:t xml:space="preserve">Kaksonen, M., Toret, C. P. &amp; Drubin, D. G. A Modular Design for the Clathrin- and Actin-Mediated Endocytosis Machinery.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123,</w:t>
      </w:r>
      <w:r w:rsidRPr="007E06F1">
        <w:rPr>
          <w:rFonts w:ascii="Calibri Light" w:eastAsia="Times New Roman" w:hAnsi="Calibri Light" w:cs="Times New Roman"/>
          <w:noProof/>
        </w:rPr>
        <w:t xml:space="preserve"> 305–320 (2005).</w:t>
      </w:r>
    </w:p>
    <w:p w14:paraId="1DB0B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w:t>
      </w:r>
      <w:r w:rsidRPr="007E06F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150,</w:t>
      </w:r>
      <w:r w:rsidRPr="007E06F1">
        <w:rPr>
          <w:rFonts w:ascii="Calibri Light" w:eastAsia="Times New Roman" w:hAnsi="Calibri Light" w:cs="Times New Roman"/>
          <w:noProof/>
        </w:rPr>
        <w:t xml:space="preserve"> 508–520 (2012).</w:t>
      </w:r>
    </w:p>
    <w:p w14:paraId="2019E1E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w:t>
      </w:r>
      <w:r w:rsidRPr="007E06F1">
        <w:rPr>
          <w:rFonts w:ascii="Calibri Light" w:eastAsia="Times New Roman" w:hAnsi="Calibri Light" w:cs="Times New Roman"/>
          <w:noProof/>
        </w:rPr>
        <w:tab/>
        <w:t xml:space="preserve">Stachowiak, J. C., Brodsky, F. M. &amp; Miller, E. A. A cost-benefit analysis of the physical mechanisms of membrane curvature.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w:t>
      </w:r>
      <w:r w:rsidRPr="007E06F1">
        <w:rPr>
          <w:rFonts w:ascii="Calibri Light" w:eastAsia="Times New Roman" w:hAnsi="Calibri Light" w:cs="Times New Roman"/>
          <w:noProof/>
        </w:rPr>
        <w:t xml:space="preserve"> 1019–1027 (2013).</w:t>
      </w:r>
    </w:p>
    <w:p w14:paraId="1BFB53E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5.</w:t>
      </w:r>
      <w:r w:rsidRPr="007E06F1">
        <w:rPr>
          <w:rFonts w:ascii="Calibri Light" w:eastAsia="Times New Roman" w:hAnsi="Calibri Light" w:cs="Times New Roman"/>
          <w:noProof/>
        </w:rPr>
        <w:tab/>
        <w:t xml:space="preserve">Dmitrieff, S. &amp; Nédélec, F.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13CE6C4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6.</w:t>
      </w:r>
      <w:r w:rsidRPr="007E06F1">
        <w:rPr>
          <w:rFonts w:ascii="Calibri Light" w:eastAsia="Times New Roman" w:hAnsi="Calibri Light" w:cs="Times New Roman"/>
          <w:noProof/>
        </w:rPr>
        <w:tab/>
        <w:t xml:space="preserve">Saarikangas,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Mechanisms of Membrane Deformation by I-BAR Domain Proteins. </w:t>
      </w:r>
      <w:r w:rsidRPr="007E06F1">
        <w:rPr>
          <w:rFonts w:ascii="Calibri Light" w:eastAsia="Times New Roman" w:hAnsi="Calibri Light" w:cs="Times New Roman"/>
          <w:i/>
          <w:iCs/>
          <w:noProof/>
        </w:rPr>
        <w:t>Curr.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19,</w:t>
      </w:r>
      <w:r w:rsidRPr="007E06F1">
        <w:rPr>
          <w:rFonts w:ascii="Calibri Light" w:eastAsia="Times New Roman" w:hAnsi="Calibri Light" w:cs="Times New Roman"/>
          <w:noProof/>
        </w:rPr>
        <w:t xml:space="preserve"> 95–107 (2009).</w:t>
      </w:r>
    </w:p>
    <w:p w14:paraId="711BE150"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7.</w:t>
      </w:r>
      <w:r w:rsidRPr="007E06F1">
        <w:rPr>
          <w:rFonts w:ascii="Calibri Light" w:eastAsia="Times New Roman" w:hAnsi="Calibri Light" w:cs="Times New Roman"/>
          <w:noProof/>
        </w:rPr>
        <w:tab/>
        <w:t xml:space="preserve">Shimada,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Curved EFC/F-BAR-domain dimers are joined end to end into a filament for membrane invagination in endocytosis.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129,</w:t>
      </w:r>
      <w:r w:rsidRPr="007E06F1">
        <w:rPr>
          <w:rFonts w:ascii="Calibri Light" w:eastAsia="Times New Roman" w:hAnsi="Calibri Light" w:cs="Times New Roman"/>
          <w:noProof/>
        </w:rPr>
        <w:t xml:space="preserve"> 761–772 (2007).</w:t>
      </w:r>
    </w:p>
    <w:p w14:paraId="559FA2E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8.</w:t>
      </w:r>
      <w:r w:rsidRPr="007E06F1">
        <w:rPr>
          <w:rFonts w:ascii="Calibri Light" w:eastAsia="Times New Roman" w:hAnsi="Calibri Light" w:cs="Times New Roman"/>
          <w:noProof/>
        </w:rPr>
        <w:tab/>
        <w:t xml:space="preserve">Frost,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Structural basis of membrane invagination by F-BAR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132,</w:t>
      </w:r>
      <w:r w:rsidRPr="007E06F1">
        <w:rPr>
          <w:rFonts w:ascii="Calibri Light" w:eastAsia="Times New Roman" w:hAnsi="Calibri Light" w:cs="Times New Roman"/>
          <w:noProof/>
        </w:rPr>
        <w:t xml:space="preserve"> 807–817 (2008).</w:t>
      </w:r>
    </w:p>
    <w:p w14:paraId="6838BCC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9.</w:t>
      </w:r>
      <w:r w:rsidRPr="007E06F1">
        <w:rPr>
          <w:rFonts w:ascii="Calibri Light" w:eastAsia="Times New Roman" w:hAnsi="Calibri Light" w:cs="Times New Roman"/>
          <w:noProof/>
        </w:rPr>
        <w:tab/>
        <w:t xml:space="preserve">Arkhipov, A., Yin, Y. &amp; Schulten, K. Membrane-Bending Mechanism of Amphiphysin N-BAR Domains. </w:t>
      </w:r>
      <w:r w:rsidRPr="007E06F1">
        <w:rPr>
          <w:rFonts w:ascii="Calibri Light" w:eastAsia="Times New Roman" w:hAnsi="Calibri Light" w:cs="Times New Roman"/>
          <w:i/>
          <w:iCs/>
          <w:noProof/>
        </w:rPr>
        <w:t>Biophys.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97,</w:t>
      </w:r>
      <w:r w:rsidRPr="007E06F1">
        <w:rPr>
          <w:rFonts w:ascii="Calibri Light" w:eastAsia="Times New Roman" w:hAnsi="Calibri Light" w:cs="Times New Roman"/>
          <w:noProof/>
        </w:rPr>
        <w:t xml:space="preserve"> 2727–2735 (2009).</w:t>
      </w:r>
    </w:p>
    <w:p w14:paraId="63AFD23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10.</w:t>
      </w:r>
      <w:r w:rsidRPr="007E06F1">
        <w:rPr>
          <w:rFonts w:ascii="Calibri Light" w:eastAsia="Times New Roman" w:hAnsi="Calibri Light" w:cs="Times New Roman"/>
          <w:noProof/>
        </w:rPr>
        <w:tab/>
        <w:t xml:space="preserve">Pykäläinen,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Pinkbar is an epithelial-specific BAR domain protein that generates planar membrane structures. </w:t>
      </w:r>
      <w:r w:rsidRPr="007E06F1">
        <w:rPr>
          <w:rFonts w:ascii="Calibri Light" w:eastAsia="Times New Roman" w:hAnsi="Calibri Light" w:cs="Times New Roman"/>
          <w:i/>
          <w:iCs/>
          <w:noProof/>
        </w:rPr>
        <w:t>Nat. Struct.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18,</w:t>
      </w:r>
      <w:r w:rsidRPr="007E06F1">
        <w:rPr>
          <w:rFonts w:ascii="Calibri Light" w:eastAsia="Times New Roman" w:hAnsi="Calibri Light" w:cs="Times New Roman"/>
          <w:noProof/>
        </w:rPr>
        <w:t xml:space="preserve"> 902–7 (2011).</w:t>
      </w:r>
    </w:p>
    <w:p w14:paraId="6B21A98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11.</w:t>
      </w:r>
      <w:r w:rsidRPr="007E06F1">
        <w:rPr>
          <w:rFonts w:ascii="Calibri Light" w:eastAsia="Times New Roman" w:hAnsi="Calibri Light" w:cs="Times New Roman"/>
          <w:noProof/>
        </w:rPr>
        <w:tab/>
        <w:t xml:space="preserve">Varkey,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curvature induction and tubulation are common features of synucleins and apolipoproteins. </w:t>
      </w:r>
      <w:r w:rsidRPr="007E06F1">
        <w:rPr>
          <w:rFonts w:ascii="Calibri Light" w:eastAsia="Times New Roman" w:hAnsi="Calibri Light" w:cs="Times New Roman"/>
          <w:i/>
          <w:iCs/>
          <w:noProof/>
        </w:rPr>
        <w:t>J. Biol. Chem.</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285,</w:t>
      </w:r>
      <w:r w:rsidRPr="007E06F1">
        <w:rPr>
          <w:rFonts w:ascii="Calibri Light" w:eastAsia="Times New Roman" w:hAnsi="Calibri Light" w:cs="Times New Roman"/>
          <w:noProof/>
        </w:rPr>
        <w:t xml:space="preserve"> 32486–93 (2010).</w:t>
      </w:r>
    </w:p>
    <w:p w14:paraId="0572914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12.</w:t>
      </w:r>
      <w:r w:rsidRPr="007E06F1">
        <w:rPr>
          <w:rFonts w:ascii="Calibri Light" w:eastAsia="Times New Roman" w:hAnsi="Calibri Light" w:cs="Times New Roman"/>
          <w:noProof/>
        </w:rPr>
        <w:tab/>
        <w:t xml:space="preserve">Boucrot,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Fission Is Promoted by Insertion of Amphipathic Helices and Is Restricted by Crescent 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149,</w:t>
      </w:r>
      <w:r w:rsidRPr="007E06F1">
        <w:rPr>
          <w:rFonts w:ascii="Calibri Light" w:eastAsia="Times New Roman" w:hAnsi="Calibri Light" w:cs="Times New Roman"/>
          <w:noProof/>
        </w:rPr>
        <w:t xml:space="preserve"> 124–136 (2012).</w:t>
      </w:r>
    </w:p>
    <w:p w14:paraId="173CA285"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13.</w:t>
      </w:r>
      <w:r w:rsidRPr="007E06F1">
        <w:rPr>
          <w:rFonts w:ascii="Calibri Light" w:eastAsia="Times New Roman" w:hAnsi="Calibri Light" w:cs="Times New Roman"/>
          <w:noProof/>
        </w:rPr>
        <w:tab/>
        <w:t xml:space="preserve">Jennifer L Gallop, C. C. J. Mechanism of endophilin N-BAR domain-mediated membrane curvature.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2898–910 (2006).</w:t>
      </w:r>
    </w:p>
    <w:p w14:paraId="0C338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14.</w:t>
      </w:r>
      <w:r w:rsidRPr="007E06F1">
        <w:rPr>
          <w:rFonts w:ascii="Calibri Light" w:eastAsia="Times New Roman" w:hAnsi="Calibri Light" w:cs="Times New Roman"/>
          <w:noProof/>
        </w:rPr>
        <w:tab/>
        <w:t xml:space="preserve">Henne, W.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FCHo Proteins Are Nucleators of Clathrin-Mediated Endocytosis.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328,</w:t>
      </w:r>
      <w:r w:rsidRPr="007E06F1">
        <w:rPr>
          <w:rFonts w:ascii="Calibri Light" w:eastAsia="Times New Roman" w:hAnsi="Calibri Light" w:cs="Times New Roman"/>
          <w:noProof/>
        </w:rPr>
        <w:t xml:space="preserve"> 1281–1284 (2010).</w:t>
      </w:r>
    </w:p>
    <w:p w14:paraId="307F712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15.</w:t>
      </w:r>
      <w:r w:rsidRPr="007E06F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7E06F1">
        <w:rPr>
          <w:rFonts w:ascii="Calibri Light" w:eastAsia="Times New Roman" w:hAnsi="Calibri Light" w:cs="Times New Roman"/>
          <w:i/>
          <w:iCs/>
          <w:noProof/>
        </w:rPr>
        <w:t>PLoS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e1000604 (2011).</w:t>
      </w:r>
    </w:p>
    <w:p w14:paraId="2423E53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16.</w:t>
      </w:r>
      <w:r w:rsidRPr="007E06F1">
        <w:rPr>
          <w:rFonts w:ascii="Calibri Light" w:eastAsia="Times New Roman" w:hAnsi="Calibri Light" w:cs="Times New Roman"/>
          <w:noProof/>
        </w:rPr>
        <w:tab/>
        <w:t xml:space="preserve">Skruzny,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basis for coupling the plasma membrane to the actin cytoskeleton during clathrin-mediated endocytosis. </w:t>
      </w:r>
      <w:r w:rsidRPr="007E06F1">
        <w:rPr>
          <w:rFonts w:ascii="Calibri Light" w:eastAsia="Times New Roman" w:hAnsi="Calibri Light" w:cs="Times New Roman"/>
          <w:i/>
          <w:iCs/>
          <w:noProof/>
        </w:rPr>
        <w:t>Proc. Natl. Acad. Sci. U. S. A.</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109,</w:t>
      </w:r>
      <w:r w:rsidRPr="007E06F1">
        <w:rPr>
          <w:rFonts w:ascii="Calibri Light" w:eastAsia="Times New Roman" w:hAnsi="Calibri Light" w:cs="Times New Roman"/>
          <w:noProof/>
        </w:rPr>
        <w:t xml:space="preserve"> E2533-42 (2012).</w:t>
      </w:r>
    </w:p>
    <w:p w14:paraId="101C595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17.</w:t>
      </w:r>
      <w:r w:rsidRPr="007E06F1">
        <w:rPr>
          <w:rFonts w:ascii="Calibri Light" w:eastAsia="Times New Roman" w:hAnsi="Calibri Light" w:cs="Times New Roman"/>
          <w:noProof/>
        </w:rPr>
        <w:tab/>
        <w:t xml:space="preserve">Kaksonen, M., Sun, Y. &amp; Drubin, D. G. A pathway for association of receptors, adaptors, and actin during endocytic internalization.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115,</w:t>
      </w:r>
      <w:r w:rsidRPr="007E06F1">
        <w:rPr>
          <w:rFonts w:ascii="Calibri Light" w:eastAsia="Times New Roman" w:hAnsi="Calibri Light" w:cs="Times New Roman"/>
          <w:noProof/>
        </w:rPr>
        <w:t xml:space="preserve"> 475–487 (2003).</w:t>
      </w:r>
    </w:p>
    <w:p w14:paraId="2A9C8F4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18.</w:t>
      </w:r>
      <w:r w:rsidRPr="007E06F1">
        <w:rPr>
          <w:rFonts w:ascii="Calibri Light" w:eastAsia="Times New Roman" w:hAnsi="Calibri Light" w:cs="Times New Roman"/>
          <w:noProof/>
        </w:rPr>
        <w:tab/>
        <w:t xml:space="preserve">Sivadon, P., Crouzet, M. &amp; Aigle, M. Functional assessment of the yeast Rvs161 and Rvs167 protein domains. </w:t>
      </w:r>
      <w:r w:rsidRPr="007E06F1">
        <w:rPr>
          <w:rFonts w:ascii="Calibri Light" w:eastAsia="Times New Roman" w:hAnsi="Calibri Light" w:cs="Times New Roman"/>
          <w:i/>
          <w:iCs/>
          <w:noProof/>
        </w:rPr>
        <w:t>FEBS Lett.</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417,</w:t>
      </w:r>
      <w:r w:rsidRPr="007E06F1">
        <w:rPr>
          <w:rFonts w:ascii="Calibri Light" w:eastAsia="Times New Roman" w:hAnsi="Calibri Light" w:cs="Times New Roman"/>
          <w:noProof/>
        </w:rPr>
        <w:t xml:space="preserve"> 21–7 (1997).</w:t>
      </w:r>
    </w:p>
    <w:p w14:paraId="5331C9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19.</w:t>
      </w:r>
      <w:r w:rsidRPr="007E06F1">
        <w:rPr>
          <w:rFonts w:ascii="Calibri Light" w:eastAsia="Times New Roman" w:hAnsi="Calibri Light" w:cs="Times New Roman"/>
          <w:noProof/>
        </w:rPr>
        <w:tab/>
        <w:t xml:space="preserve">Verschueren,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Evolution of the SH3 Domain Specificity Landscape in Yeasts.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w:t>
      </w:r>
      <w:r w:rsidRPr="007E06F1">
        <w:rPr>
          <w:rFonts w:ascii="Calibri Light" w:eastAsia="Times New Roman" w:hAnsi="Calibri Light" w:cs="Times New Roman"/>
          <w:noProof/>
        </w:rPr>
        <w:t xml:space="preserve"> (2015).</w:t>
      </w:r>
    </w:p>
    <w:p w14:paraId="38006FA9" w14:textId="77777777" w:rsidR="007E06F1" w:rsidRPr="00340A03"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rPr>
        <w:t>20.</w:t>
      </w:r>
      <w:r w:rsidRPr="007E06F1">
        <w:rPr>
          <w:rFonts w:ascii="Calibri Light" w:eastAsia="Times New Roman" w:hAnsi="Calibri Light" w:cs="Times New Roman"/>
          <w:noProof/>
        </w:rPr>
        <w:tab/>
        <w:t xml:space="preserve">Mayer, B. J. SH3 domains: complexity in moderation. </w:t>
      </w:r>
      <w:r w:rsidRPr="00340A03">
        <w:rPr>
          <w:rFonts w:ascii="Calibri Light" w:eastAsia="Times New Roman" w:hAnsi="Calibri Light" w:cs="Times New Roman"/>
          <w:i/>
          <w:iCs/>
          <w:noProof/>
          <w:lang w:val="fr-CH"/>
        </w:rPr>
        <w:t>J. Cell Sci.</w:t>
      </w:r>
      <w:r w:rsidRPr="00340A03">
        <w:rPr>
          <w:rFonts w:ascii="Calibri Light" w:eastAsia="Times New Roman" w:hAnsi="Calibri Light" w:cs="Times New Roman"/>
          <w:noProof/>
          <w:lang w:val="fr-CH"/>
        </w:rPr>
        <w:t xml:space="preserve"> </w:t>
      </w:r>
      <w:r w:rsidRPr="00340A03">
        <w:rPr>
          <w:rFonts w:ascii="Calibri Light" w:eastAsia="Times New Roman" w:hAnsi="Calibri Light" w:cs="Times New Roman"/>
          <w:b/>
          <w:bCs/>
          <w:noProof/>
          <w:lang w:val="fr-CH"/>
        </w:rPr>
        <w:t>114,</w:t>
      </w:r>
      <w:r w:rsidRPr="00340A03">
        <w:rPr>
          <w:rFonts w:ascii="Calibri Light" w:eastAsia="Times New Roman" w:hAnsi="Calibri Light" w:cs="Times New Roman"/>
          <w:noProof/>
          <w:lang w:val="fr-CH"/>
        </w:rPr>
        <w:t xml:space="preserve"> 1253–63 (2001).</w:t>
      </w:r>
    </w:p>
    <w:p w14:paraId="03C880D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340A03">
        <w:rPr>
          <w:rFonts w:ascii="Calibri Light" w:eastAsia="Times New Roman" w:hAnsi="Calibri Light" w:cs="Times New Roman"/>
          <w:noProof/>
          <w:lang w:val="fr-CH"/>
        </w:rPr>
        <w:t>21.</w:t>
      </w:r>
      <w:r w:rsidRPr="00340A03">
        <w:rPr>
          <w:rFonts w:ascii="Calibri Light" w:eastAsia="Times New Roman" w:hAnsi="Calibri Light" w:cs="Times New Roman"/>
          <w:noProof/>
          <w:lang w:val="fr-CH"/>
        </w:rPr>
        <w:tab/>
        <w:t xml:space="preserve">Rooij, I. I. S. </w:t>
      </w:r>
      <w:r w:rsidRPr="00340A03">
        <w:rPr>
          <w:rFonts w:ascii="Calibri Light" w:eastAsia="Times New Roman" w:hAnsi="Calibri Light" w:cs="Times New Roman"/>
          <w:i/>
          <w:iCs/>
          <w:noProof/>
          <w:lang w:val="fr-CH"/>
        </w:rPr>
        <w:t>et al.</w:t>
      </w:r>
      <w:r w:rsidRPr="00340A03">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A role for the dynamin-like protein Vps1 during endocytosis in yeast. </w:t>
      </w:r>
      <w:r w:rsidRPr="007E06F1">
        <w:rPr>
          <w:rFonts w:ascii="Calibri Light" w:eastAsia="Times New Roman" w:hAnsi="Calibri Light" w:cs="Times New Roman"/>
          <w:i/>
          <w:iCs/>
          <w:noProof/>
          <w:lang w:val="fr-CH"/>
        </w:rPr>
        <w:t>J. Cell Sci.</w:t>
      </w:r>
      <w:r w:rsidRPr="007E06F1">
        <w:rPr>
          <w:rFonts w:ascii="Calibri Light" w:eastAsia="Times New Roman" w:hAnsi="Calibri Light" w:cs="Times New Roman"/>
          <w:noProof/>
          <w:lang w:val="fr-CH"/>
        </w:rPr>
        <w:t xml:space="preserve"> jcs.070508 (2010). doi:10.1242/jcs.070508</w:t>
      </w:r>
    </w:p>
    <w:p w14:paraId="3E034E6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lang w:val="fr-CH"/>
        </w:rPr>
        <w:t>22.</w:t>
      </w:r>
      <w:r w:rsidRPr="007E06F1">
        <w:rPr>
          <w:rFonts w:ascii="Calibri Light" w:eastAsia="Times New Roman" w:hAnsi="Calibri Light" w:cs="Times New Roman"/>
          <w:noProof/>
          <w:lang w:val="fr-CH"/>
        </w:rPr>
        <w:tab/>
        <w:t xml:space="preserve">Nannapaneni,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The yeast dynamin-like protein Vps1:vps1 mutations perturb the </w:t>
      </w:r>
      <w:r w:rsidRPr="007E06F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7E06F1">
        <w:rPr>
          <w:rFonts w:ascii="Calibri Light" w:eastAsia="Times New Roman" w:hAnsi="Calibri Light" w:cs="Times New Roman"/>
          <w:i/>
          <w:iCs/>
          <w:noProof/>
          <w:lang w:val="fr-CH"/>
        </w:rPr>
        <w:t>Eur. J. Cell Biol.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89,</w:t>
      </w:r>
      <w:r w:rsidRPr="007E06F1">
        <w:rPr>
          <w:rFonts w:ascii="Calibri Light" w:eastAsia="Times New Roman" w:hAnsi="Calibri Light" w:cs="Times New Roman"/>
          <w:noProof/>
          <w:lang w:val="fr-CH"/>
        </w:rPr>
        <w:t xml:space="preserve"> 499–508 (2010).</w:t>
      </w:r>
    </w:p>
    <w:p w14:paraId="1FE4D71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23.</w:t>
      </w:r>
      <w:r w:rsidRPr="007E06F1">
        <w:rPr>
          <w:rFonts w:ascii="Calibri Light" w:eastAsia="Times New Roman" w:hAnsi="Calibri Light" w:cs="Times New Roman"/>
          <w:noProof/>
          <w:lang w:val="fr-CH"/>
        </w:rPr>
        <w:tab/>
        <w:t xml:space="preserve">Goud Gadila, S. K.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Yeast dynamin Vps1 associates with clathrin to facilitate vesicular trafficking and controls Golgi 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96,</w:t>
      </w:r>
      <w:r w:rsidRPr="007E06F1">
        <w:rPr>
          <w:rFonts w:ascii="Calibri Light" w:eastAsia="Times New Roman" w:hAnsi="Calibri Light" w:cs="Times New Roman"/>
          <w:noProof/>
        </w:rPr>
        <w:t xml:space="preserve"> 182–197 (2017).</w:t>
      </w:r>
    </w:p>
    <w:p w14:paraId="291D1E65" w14:textId="77777777" w:rsidR="007E06F1" w:rsidRPr="00340A03"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24.</w:t>
      </w:r>
      <w:r w:rsidRPr="007E06F1">
        <w:rPr>
          <w:rFonts w:ascii="Calibri Light" w:eastAsia="Times New Roman" w:hAnsi="Calibri Light" w:cs="Times New Roman"/>
          <w:noProof/>
        </w:rPr>
        <w:tab/>
        <w:t xml:space="preserve">Kishimoto, T.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Determinants of endocytic membrane geometry, stability, and scission. </w:t>
      </w:r>
      <w:r w:rsidRPr="00340A03">
        <w:rPr>
          <w:rFonts w:ascii="Calibri Light" w:eastAsia="Times New Roman" w:hAnsi="Calibri Light" w:cs="Times New Roman"/>
          <w:i/>
          <w:iCs/>
          <w:noProof/>
        </w:rPr>
        <w:t>Proc. Natl. Acad. Sci.</w:t>
      </w:r>
      <w:r w:rsidRPr="00340A03">
        <w:rPr>
          <w:rFonts w:ascii="Calibri Light" w:eastAsia="Times New Roman" w:hAnsi="Calibri Light" w:cs="Times New Roman"/>
          <w:noProof/>
        </w:rPr>
        <w:t xml:space="preserve"> </w:t>
      </w:r>
      <w:r w:rsidRPr="00340A03">
        <w:rPr>
          <w:rFonts w:ascii="Calibri Light" w:eastAsia="Times New Roman" w:hAnsi="Calibri Light" w:cs="Times New Roman"/>
          <w:b/>
          <w:bCs/>
          <w:noProof/>
        </w:rPr>
        <w:t>108,</w:t>
      </w:r>
      <w:r w:rsidRPr="00340A03">
        <w:rPr>
          <w:rFonts w:ascii="Calibri Light" w:eastAsia="Times New Roman" w:hAnsi="Calibri Light" w:cs="Times New Roman"/>
          <w:noProof/>
        </w:rPr>
        <w:t xml:space="preserve"> E979–E988 (2011).</w:t>
      </w:r>
    </w:p>
    <w:p w14:paraId="5D23DEA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340A03">
        <w:rPr>
          <w:rFonts w:ascii="Calibri Light" w:eastAsia="Times New Roman" w:hAnsi="Calibri Light" w:cs="Times New Roman"/>
          <w:noProof/>
        </w:rPr>
        <w:t>25.</w:t>
      </w:r>
      <w:r w:rsidRPr="00340A03">
        <w:rPr>
          <w:rFonts w:ascii="Calibri Light" w:eastAsia="Times New Roman" w:hAnsi="Calibri Light" w:cs="Times New Roman"/>
          <w:noProof/>
        </w:rPr>
        <w:tab/>
        <w:t xml:space="preserve">McPherson, P. S. </w:t>
      </w:r>
      <w:r w:rsidRPr="00340A03">
        <w:rPr>
          <w:rFonts w:ascii="Calibri Light" w:eastAsia="Times New Roman" w:hAnsi="Calibri Light" w:cs="Times New Roman"/>
          <w:i/>
          <w:iCs/>
          <w:noProof/>
        </w:rPr>
        <w:t>et al.</w:t>
      </w:r>
      <w:r w:rsidRPr="00340A03">
        <w:rPr>
          <w:rFonts w:ascii="Calibri Light" w:eastAsia="Times New Roman" w:hAnsi="Calibri Light" w:cs="Times New Roman"/>
          <w:noProof/>
        </w:rPr>
        <w:t xml:space="preserve"> </w:t>
      </w:r>
      <w:r w:rsidRPr="007E06F1">
        <w:rPr>
          <w:rFonts w:ascii="Calibri Light" w:eastAsia="Times New Roman" w:hAnsi="Calibri Light" w:cs="Times New Roman"/>
          <w:noProof/>
        </w:rPr>
        <w:t xml:space="preserve">A presynaptic inositol-5-phosphatase.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379,</w:t>
      </w:r>
      <w:r w:rsidRPr="007E06F1">
        <w:rPr>
          <w:rFonts w:ascii="Calibri Light" w:eastAsia="Times New Roman" w:hAnsi="Calibri Light" w:cs="Times New Roman"/>
          <w:noProof/>
        </w:rPr>
        <w:t xml:space="preserve"> 353–357 (1996).</w:t>
      </w:r>
    </w:p>
    <w:p w14:paraId="4420D3C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26.</w:t>
      </w:r>
      <w:r w:rsidRPr="007E06F1">
        <w:rPr>
          <w:rFonts w:ascii="Calibri Light" w:eastAsia="Times New Roman" w:hAnsi="Calibri Light" w:cs="Times New Roman"/>
          <w:noProof/>
        </w:rPr>
        <w:tab/>
        <w:t xml:space="preserve">Kearns, B. G.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Essential role for diacylglycerol in protein transport from the yeast Golgi complex.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387,</w:t>
      </w:r>
      <w:r w:rsidRPr="007E06F1">
        <w:rPr>
          <w:rFonts w:ascii="Calibri Light" w:eastAsia="Times New Roman" w:hAnsi="Calibri Light" w:cs="Times New Roman"/>
          <w:noProof/>
        </w:rPr>
        <w:t xml:space="preserve"> 101–105 (1997).</w:t>
      </w:r>
    </w:p>
    <w:p w14:paraId="3A6A4F5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27.</w:t>
      </w:r>
      <w:r w:rsidRPr="007E06F1">
        <w:rPr>
          <w:rFonts w:ascii="Calibri Light" w:eastAsia="Times New Roman" w:hAnsi="Calibri Light" w:cs="Times New Roman"/>
          <w:noProof/>
        </w:rPr>
        <w:tab/>
        <w:t xml:space="preserve">Srinivasan,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74,</w:t>
      </w:r>
      <w:r w:rsidRPr="007E06F1">
        <w:rPr>
          <w:rFonts w:ascii="Calibri Light" w:eastAsia="Times New Roman" w:hAnsi="Calibri Light" w:cs="Times New Roman"/>
          <w:noProof/>
        </w:rPr>
        <w:t xml:space="preserve"> 350–60 (1997).</w:t>
      </w:r>
    </w:p>
    <w:p w14:paraId="1B729DB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28.</w:t>
      </w:r>
      <w:r w:rsidRPr="007E06F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111 ( Pt 2,</w:t>
      </w:r>
      <w:r w:rsidRPr="007E06F1">
        <w:rPr>
          <w:rFonts w:ascii="Calibri Light" w:eastAsia="Times New Roman" w:hAnsi="Calibri Light" w:cs="Times New Roman"/>
          <w:noProof/>
        </w:rPr>
        <w:t xml:space="preserve"> 3347–3356 (1998).</w:t>
      </w:r>
    </w:p>
    <w:p w14:paraId="1719388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29.</w:t>
      </w:r>
      <w:r w:rsidRPr="007E06F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3D9AF5C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30.</w:t>
      </w:r>
      <w:r w:rsidRPr="007E06F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w:t>
      </w:r>
      <w:r w:rsidRPr="007E06F1">
        <w:rPr>
          <w:rFonts w:ascii="Calibri Light" w:eastAsia="Times New Roman" w:hAnsi="Calibri Light" w:cs="Times New Roman"/>
          <w:noProof/>
        </w:rPr>
        <w:t xml:space="preserve"> 542–557 (2002).</w:t>
      </w:r>
    </w:p>
    <w:p w14:paraId="7CD39F7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31.</w:t>
      </w:r>
      <w:r w:rsidRPr="007E06F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7E06F1">
        <w:rPr>
          <w:rFonts w:ascii="Calibri Light" w:eastAsia="Times New Roman" w:hAnsi="Calibri Light" w:cs="Times New Roman"/>
          <w:i/>
          <w:iCs/>
          <w:noProof/>
        </w:rPr>
        <w:t>Genetics</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154,</w:t>
      </w:r>
      <w:r w:rsidRPr="007E06F1">
        <w:rPr>
          <w:rFonts w:ascii="Calibri Light" w:eastAsia="Times New Roman" w:hAnsi="Calibri Light" w:cs="Times New Roman"/>
          <w:noProof/>
        </w:rPr>
        <w:t xml:space="preserve"> 83–97 (2000).</w:t>
      </w:r>
    </w:p>
    <w:p w14:paraId="5D9A9A8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32.</w:t>
      </w:r>
      <w:r w:rsidRPr="007E06F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7E06F1">
        <w:rPr>
          <w:rFonts w:ascii="Calibri Light" w:eastAsia="Times New Roman" w:hAnsi="Calibri Light" w:cs="Times New Roman"/>
          <w:i/>
          <w:iCs/>
          <w:noProof/>
        </w:rPr>
        <w:t>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177,</w:t>
      </w:r>
      <w:r w:rsidRPr="007E06F1">
        <w:rPr>
          <w:rFonts w:ascii="Calibri Light" w:eastAsia="Times New Roman" w:hAnsi="Calibri Light" w:cs="Times New Roman"/>
          <w:noProof/>
        </w:rPr>
        <w:t xml:space="preserve"> 355–367 (2007).</w:t>
      </w:r>
    </w:p>
    <w:p w14:paraId="0F284E7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33.</w:t>
      </w:r>
      <w:r w:rsidRPr="007E06F1">
        <w:rPr>
          <w:rFonts w:ascii="Calibri Light" w:eastAsia="Times New Roman" w:hAnsi="Calibri Light" w:cs="Times New Roman"/>
          <w:noProof/>
        </w:rPr>
        <w:tab/>
        <w:t xml:space="preserve">Simunovic,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Friction Mediates Scission of Tubular Membranes Scaffolded by BAR Proteins.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170,</w:t>
      </w:r>
      <w:r w:rsidRPr="007E06F1">
        <w:rPr>
          <w:rFonts w:ascii="Calibri Light" w:eastAsia="Times New Roman" w:hAnsi="Calibri Light" w:cs="Times New Roman"/>
          <w:noProof/>
        </w:rPr>
        <w:t xml:space="preserve"> 1–13 (2017).</w:t>
      </w:r>
    </w:p>
    <w:p w14:paraId="1857285D"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34.</w:t>
      </w:r>
      <w:r w:rsidRPr="007E06F1">
        <w:rPr>
          <w:rFonts w:ascii="Calibri Light" w:eastAsia="Times New Roman" w:hAnsi="Calibri Light" w:cs="Times New Roman"/>
          <w:noProof/>
        </w:rPr>
        <w:tab/>
        <w:t xml:space="preserve">Huber, F.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e114590 (2014).</w:t>
      </w:r>
    </w:p>
    <w:p w14:paraId="62B4384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35.</w:t>
      </w:r>
      <w:r w:rsidRPr="007E06F1">
        <w:rPr>
          <w:rFonts w:ascii="Calibri Light" w:eastAsia="Times New Roman" w:hAnsi="Calibri Light" w:cs="Times New Roman"/>
          <w:noProof/>
        </w:rPr>
        <w:tab/>
        <w:t xml:space="preserve">Qualmann, B., Koch, D. &amp; Kessels, M. M. Let’s go bananas: revisiting the endocytic BAR code.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w:t>
      </w:r>
      <w:r w:rsidRPr="007E06F1">
        <w:rPr>
          <w:rFonts w:ascii="Calibri Light" w:eastAsia="Times New Roman" w:hAnsi="Calibri Light" w:cs="Times New Roman"/>
          <w:noProof/>
        </w:rPr>
        <w:t xml:space="preserve"> 3501–3515 (2011).</w:t>
      </w:r>
    </w:p>
    <w:p w14:paraId="36E0A48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340A03">
        <w:rPr>
          <w:rFonts w:ascii="Calibri Light" w:eastAsia="Times New Roman" w:hAnsi="Calibri Light" w:cs="Times New Roman"/>
          <w:noProof/>
          <w:lang w:val="en-US"/>
        </w:rPr>
        <w:t>36.</w:t>
      </w:r>
      <w:r w:rsidRPr="00340A03">
        <w:rPr>
          <w:rFonts w:ascii="Calibri Light" w:eastAsia="Times New Roman" w:hAnsi="Calibri Light" w:cs="Times New Roman"/>
          <w:noProof/>
          <w:lang w:val="en-US"/>
        </w:rPr>
        <w:tab/>
        <w:t xml:space="preserve">Peter, B. J. </w:t>
      </w:r>
      <w:r w:rsidRPr="00340A03">
        <w:rPr>
          <w:rFonts w:ascii="Calibri Light" w:eastAsia="Times New Roman" w:hAnsi="Calibri Light" w:cs="Times New Roman"/>
          <w:i/>
          <w:iCs/>
          <w:noProof/>
          <w:lang w:val="en-US"/>
        </w:rPr>
        <w:t>et al.</w:t>
      </w:r>
      <w:r w:rsidRPr="00340A03">
        <w:rPr>
          <w:rFonts w:ascii="Calibri Light" w:eastAsia="Times New Roman" w:hAnsi="Calibri Light" w:cs="Times New Roman"/>
          <w:noProof/>
          <w:lang w:val="en-US"/>
        </w:rPr>
        <w:t xml:space="preserve"> </w:t>
      </w:r>
      <w:r w:rsidRPr="007E06F1">
        <w:rPr>
          <w:rFonts w:ascii="Calibri Light" w:eastAsia="Times New Roman" w:hAnsi="Calibri Light" w:cs="Times New Roman"/>
          <w:noProof/>
        </w:rPr>
        <w:t xml:space="preserve">BAR Domains as Sensors of Membrane Curvature: The Amphiphysin BAR Structure.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303,</w:t>
      </w:r>
      <w:r w:rsidRPr="007E06F1">
        <w:rPr>
          <w:rFonts w:ascii="Calibri Light" w:eastAsia="Times New Roman" w:hAnsi="Calibri Light" w:cs="Times New Roman"/>
          <w:noProof/>
        </w:rPr>
        <w:t xml:space="preserve"> 495–499 (2004).</w:t>
      </w:r>
    </w:p>
    <w:p w14:paraId="6313F474"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37.</w:t>
      </w:r>
      <w:r w:rsidRPr="007E06F1">
        <w:rPr>
          <w:rFonts w:ascii="Calibri Light" w:eastAsia="Times New Roman" w:hAnsi="Calibri Light" w:cs="Times New Roman"/>
          <w:noProof/>
        </w:rPr>
        <w:tab/>
        <w:t xml:space="preserve">Weissenhorn, W. Crystal Structure of the Endophilin-A1 BAR Domain. </w:t>
      </w:r>
      <w:r w:rsidRPr="007E06F1">
        <w:rPr>
          <w:rFonts w:ascii="Calibri Light" w:eastAsia="Times New Roman" w:hAnsi="Calibri Light" w:cs="Times New Roman"/>
          <w:i/>
          <w:iCs/>
          <w:noProof/>
        </w:rPr>
        <w:t>J.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351,</w:t>
      </w:r>
      <w:r w:rsidRPr="007E06F1">
        <w:rPr>
          <w:rFonts w:ascii="Calibri Light" w:eastAsia="Times New Roman" w:hAnsi="Calibri Light" w:cs="Times New Roman"/>
          <w:noProof/>
        </w:rPr>
        <w:t xml:space="preserve"> 653–661 (2005).</w:t>
      </w:r>
    </w:p>
    <w:p w14:paraId="0F95EF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38.</w:t>
      </w:r>
      <w:r w:rsidRPr="007E06F1">
        <w:rPr>
          <w:rFonts w:ascii="Calibri Light" w:eastAsia="Times New Roman" w:hAnsi="Calibri Light" w:cs="Times New Roman"/>
          <w:noProof/>
        </w:rPr>
        <w:tab/>
        <w:t xml:space="preserve">Mim, C. &amp; Unger, V. M. Membrane curvature and its generation by BAR proteins. </w:t>
      </w:r>
      <w:r w:rsidRPr="007E06F1">
        <w:rPr>
          <w:rFonts w:ascii="Calibri Light" w:eastAsia="Times New Roman" w:hAnsi="Calibri Light" w:cs="Times New Roman"/>
          <w:i/>
          <w:iCs/>
          <w:noProof/>
        </w:rPr>
        <w:t>Trends Biochem.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w:t>
      </w:r>
      <w:r w:rsidRPr="007E06F1">
        <w:rPr>
          <w:rFonts w:ascii="Calibri Light" w:eastAsia="Times New Roman" w:hAnsi="Calibri Light" w:cs="Times New Roman"/>
          <w:noProof/>
        </w:rPr>
        <w:t xml:space="preserve"> 526–533 (2012).</w:t>
      </w:r>
    </w:p>
    <w:p w14:paraId="0605F7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39.</w:t>
      </w:r>
      <w:r w:rsidRPr="007E06F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w:t>
      </w:r>
      <w:r w:rsidRPr="007E06F1">
        <w:rPr>
          <w:rFonts w:ascii="Calibri Light" w:eastAsia="Times New Roman" w:hAnsi="Calibri Light" w:cs="Times New Roman"/>
          <w:noProof/>
        </w:rPr>
        <w:t xml:space="preserve"> 33–39 (1999).</w:t>
      </w:r>
    </w:p>
    <w:p w14:paraId="2DF8AFC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lastRenderedPageBreak/>
        <w:t>40.</w:t>
      </w:r>
      <w:r w:rsidRPr="007E06F1">
        <w:rPr>
          <w:rFonts w:ascii="Calibri Light" w:eastAsia="Times New Roman" w:hAnsi="Calibri Light" w:cs="Times New Roman"/>
          <w:noProof/>
        </w:rPr>
        <w:tab/>
        <w:t xml:space="preserve">Masuda,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Endophilin BAR domain drives membrane curvature by two newly identified structure-based mechanisms.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2889–97 (2006).</w:t>
      </w:r>
    </w:p>
    <w:p w14:paraId="387B4CA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41.</w:t>
      </w:r>
      <w:r w:rsidRPr="007E06F1">
        <w:rPr>
          <w:rFonts w:ascii="Calibri Light" w:eastAsia="Times New Roman" w:hAnsi="Calibri Light" w:cs="Times New Roman"/>
          <w:noProof/>
        </w:rPr>
        <w:tab/>
        <w:t xml:space="preserve">Dmitrieff,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6D38EF85" w14:textId="77777777" w:rsidR="007E06F1" w:rsidRPr="007E06F1" w:rsidRDefault="007E06F1" w:rsidP="007E06F1">
      <w:pPr>
        <w:widowControl w:val="0"/>
        <w:autoSpaceDE w:val="0"/>
        <w:autoSpaceDN w:val="0"/>
        <w:adjustRightInd w:val="0"/>
        <w:ind w:left="640" w:hanging="640"/>
        <w:rPr>
          <w:rFonts w:ascii="Calibri Light" w:hAnsi="Calibri Light"/>
          <w:noProof/>
        </w:rPr>
      </w:pPr>
      <w:r w:rsidRPr="007E06F1">
        <w:rPr>
          <w:rFonts w:ascii="Calibri Light" w:eastAsia="Times New Roman" w:hAnsi="Calibri Light" w:cs="Times New Roman"/>
          <w:noProof/>
        </w:rPr>
        <w:t>42.</w:t>
      </w:r>
      <w:r w:rsidRPr="007E06F1">
        <w:rPr>
          <w:rFonts w:ascii="Calibri Light" w:eastAsia="Times New Roman" w:hAnsi="Calibri Light" w:cs="Times New Roman"/>
          <w:noProof/>
        </w:rPr>
        <w:tab/>
        <w:t xml:space="preserve">Basu, R., Munteanu, E. L. &amp; Chang, F. Role of turgor pressure in endocytosis in fission yeast.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679–687 (2014).</w:t>
      </w:r>
    </w:p>
    <w:p w14:paraId="41855645" w14:textId="26D8718A" w:rsidR="00162CF0" w:rsidRDefault="00162CF0" w:rsidP="007E06F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ko" w:date="2018-08-13T17:46:00Z" w:initials="MK">
    <w:p w14:paraId="3472FD79" w14:textId="288D867D" w:rsidR="00383E87" w:rsidRDefault="00383E87">
      <w:pPr>
        <w:pStyle w:val="CommentText"/>
      </w:pPr>
      <w:r>
        <w:rPr>
          <w:rStyle w:val="CommentReference"/>
        </w:rPr>
        <w:annotationRef/>
      </w:r>
      <w:r>
        <w:t>Add page numbers</w:t>
      </w:r>
    </w:p>
  </w:comment>
  <w:comment w:id="1" w:author="Marko" w:date="2018-08-13T12:38:00Z" w:initials="MK">
    <w:p w14:paraId="0C9B604D" w14:textId="132579E8" w:rsidR="00383E87" w:rsidRDefault="00383E87">
      <w:pPr>
        <w:pStyle w:val="CommentText"/>
      </w:pPr>
      <w:r>
        <w:rPr>
          <w:rStyle w:val="CommentReference"/>
        </w:rPr>
        <w:annotationRef/>
      </w:r>
      <w:r>
        <w:t xml:space="preserve">You could start this section with a sentence or two describing the question: what are you interested in? I.e. you are interested in membrane shape changes. </w:t>
      </w:r>
      <w:proofErr w:type="gramStart"/>
      <w:r>
        <w:t>Therefore</w:t>
      </w:r>
      <w:proofErr w:type="gramEnd"/>
      <w:r>
        <w:t xml:space="preserve"> you follow the dynamics of Sla1 etc…</w:t>
      </w:r>
    </w:p>
  </w:comment>
  <w:comment w:id="4" w:author="Marko" w:date="2018-08-13T12:41:00Z" w:initials="MK">
    <w:p w14:paraId="7C5F0B2E" w14:textId="715FE666" w:rsidR="00383E87" w:rsidRDefault="00383E87">
      <w:pPr>
        <w:pStyle w:val="CommentText"/>
      </w:pPr>
      <w:r>
        <w:rPr>
          <w:rStyle w:val="CommentReference"/>
        </w:rPr>
        <w:annotationRef/>
      </w:r>
      <w:r>
        <w:t>Endocytic what?</w:t>
      </w:r>
    </w:p>
  </w:comment>
  <w:comment w:id="12" w:author="Marko" w:date="2018-08-13T12:45:00Z" w:initials="MK">
    <w:p w14:paraId="70AC78BF" w14:textId="48B1EA07" w:rsidR="00383E87" w:rsidRDefault="00383E87">
      <w:pPr>
        <w:pStyle w:val="CommentText"/>
      </w:pPr>
      <w:r>
        <w:rPr>
          <w:rStyle w:val="CommentReference"/>
        </w:rPr>
        <w:annotationRef/>
      </w:r>
      <w:r>
        <w:t>What would “parallel membrane tubes” be? There is just one tube forming per endocytic event and it is not parallel with any other tube…</w:t>
      </w:r>
    </w:p>
  </w:comment>
  <w:comment w:id="15" w:author="Marko" w:date="2018-08-13T12:49:00Z" w:initials="MK">
    <w:p w14:paraId="027BA053" w14:textId="3D35BB7D" w:rsidR="00383E87" w:rsidRDefault="00383E87">
      <w:pPr>
        <w:pStyle w:val="CommentText"/>
      </w:pPr>
      <w:r>
        <w:rPr>
          <w:rStyle w:val="CommentReference"/>
        </w:rPr>
        <w:annotationRef/>
      </w:r>
      <w:r>
        <w:t>The meaning of the “base of a vesicle” may not be very clear, and I don’t think it is necessary.</w:t>
      </w:r>
    </w:p>
  </w:comment>
  <w:comment w:id="17" w:author="Marko" w:date="2018-08-13T12:53:00Z" w:initials="MK">
    <w:p w14:paraId="29C7EB2E" w14:textId="7A44E34A" w:rsidR="00383E87" w:rsidRDefault="00383E87">
      <w:pPr>
        <w:pStyle w:val="CommentText"/>
      </w:pPr>
      <w:r>
        <w:rPr>
          <w:rStyle w:val="CommentReference"/>
        </w:rPr>
        <w:annotationRef/>
      </w:r>
      <w:r>
        <w:t>Noise in intensity or position? Is this really noise or increased variability in the signal?</w:t>
      </w:r>
    </w:p>
  </w:comment>
  <w:comment w:id="19" w:author="Marko" w:date="2018-08-13T12:56:00Z" w:initials="MK">
    <w:p w14:paraId="514405D1" w14:textId="48634BE0" w:rsidR="00383E87" w:rsidRDefault="00383E87">
      <w:pPr>
        <w:pStyle w:val="CommentText"/>
      </w:pPr>
      <w:r>
        <w:rPr>
          <w:rStyle w:val="CommentReference"/>
        </w:rPr>
        <w:annotationRef/>
      </w:r>
      <w:r>
        <w:t>Is this the citation you mean?</w:t>
      </w:r>
    </w:p>
  </w:comment>
  <w:comment w:id="20" w:author="Marko" w:date="2018-08-13T12:58:00Z" w:initials="MK">
    <w:p w14:paraId="53EBED88" w14:textId="719D2660" w:rsidR="00383E87" w:rsidRDefault="00383E87">
      <w:pPr>
        <w:pStyle w:val="CommentText"/>
      </w:pPr>
      <w:r>
        <w:rPr>
          <w:rStyle w:val="CommentReference"/>
        </w:rPr>
        <w:annotationRef/>
      </w:r>
      <w:r>
        <w:t>Or “acquisition rate”</w:t>
      </w:r>
    </w:p>
  </w:comment>
  <w:comment w:id="21" w:author="Marko" w:date="2018-08-13T12:59:00Z" w:initials="MK">
    <w:p w14:paraId="4D94CB57" w14:textId="4A74C56C" w:rsidR="00383E87" w:rsidRDefault="00383E87">
      <w:pPr>
        <w:pStyle w:val="CommentText"/>
      </w:pPr>
      <w:r>
        <w:rPr>
          <w:rStyle w:val="CommentReference"/>
        </w:rPr>
        <w:annotationRef/>
      </w:r>
      <w:r>
        <w:t>I would write the protein names next to the lines in the two plots, so the reader doesn’t need to match the colours.</w:t>
      </w:r>
    </w:p>
  </w:comment>
  <w:comment w:id="27" w:author="Marko" w:date="2018-08-13T13:03:00Z" w:initials="MK">
    <w:p w14:paraId="067C118D" w14:textId="5BDCF651" w:rsidR="00383E87" w:rsidRDefault="00383E87">
      <w:pPr>
        <w:pStyle w:val="CommentText"/>
      </w:pPr>
      <w:r>
        <w:rPr>
          <w:rStyle w:val="CommentReference"/>
        </w:rPr>
        <w:annotationRef/>
      </w:r>
      <w:r>
        <w:t xml:space="preserve">You could mention here that the </w:t>
      </w:r>
      <w:proofErr w:type="spellStart"/>
      <w:r>
        <w:t>Rvs</w:t>
      </w:r>
      <w:proofErr w:type="spellEnd"/>
      <w:r>
        <w:t xml:space="preserve"> complex needs both Rvs161 and Rvs167 to function, and therefore your single deletion is OK.</w:t>
      </w:r>
    </w:p>
  </w:comment>
  <w:comment w:id="35" w:author="Marko" w:date="2018-08-13T13:08:00Z" w:initials="MK">
    <w:p w14:paraId="10EF6FEB" w14:textId="7B4253FE" w:rsidR="00383E87" w:rsidRDefault="00383E87">
      <w:pPr>
        <w:pStyle w:val="CommentText"/>
      </w:pPr>
      <w:r>
        <w:rPr>
          <w:rStyle w:val="CommentReference"/>
        </w:rPr>
        <w:annotationRef/>
      </w:r>
      <w:r>
        <w:t>How do you know the scission happens?</w:t>
      </w:r>
    </w:p>
  </w:comment>
  <w:comment w:id="36" w:author="Marko" w:date="2018-08-13T13:09:00Z" w:initials="MK">
    <w:p w14:paraId="6F2F2686" w14:textId="5B1B78E6" w:rsidR="00383E87" w:rsidRDefault="00383E87">
      <w:pPr>
        <w:pStyle w:val="CommentText"/>
      </w:pPr>
      <w:r>
        <w:rPr>
          <w:rStyle w:val="CommentReference"/>
        </w:rPr>
        <w:annotationRef/>
      </w:r>
      <w:r>
        <w:t>The title should not be alone on a page.</w:t>
      </w:r>
    </w:p>
  </w:comment>
  <w:comment w:id="45" w:author="Marko" w:date="2018-08-13T17:44:00Z" w:initials="MK">
    <w:p w14:paraId="27A179DA" w14:textId="4D32E473" w:rsidR="00383E87" w:rsidRDefault="00383E87">
      <w:pPr>
        <w:pStyle w:val="CommentText"/>
      </w:pPr>
      <w:r>
        <w:rPr>
          <w:rStyle w:val="CommentReference"/>
        </w:rPr>
        <w:annotationRef/>
      </w:r>
      <w:r>
        <w:t xml:space="preserve">This sentence was a bit repetitive (tube = membrane curvature). </w:t>
      </w:r>
    </w:p>
  </w:comment>
  <w:comment w:id="47" w:author="Marko" w:date="2018-08-13T19:54:00Z" w:initials="MK">
    <w:p w14:paraId="7D4BC3DD" w14:textId="3AB70793" w:rsidR="00383E87" w:rsidRDefault="00383E87">
      <w:pPr>
        <w:pStyle w:val="CommentText"/>
      </w:pPr>
      <w:r>
        <w:rPr>
          <w:rStyle w:val="CommentReference"/>
        </w:rPr>
        <w:annotationRef/>
      </w:r>
      <w:r>
        <w:t>…without the SH3 domain? Maybe explain the rationale for the experiment a bit better. What are you testing with BAR-GFP?</w:t>
      </w:r>
    </w:p>
  </w:comment>
  <w:comment w:id="50" w:author="Marko" w:date="2018-08-13T19:56:00Z" w:initials="MK">
    <w:p w14:paraId="17C50FAA" w14:textId="7A893825" w:rsidR="00383E87" w:rsidRDefault="00383E87">
      <w:pPr>
        <w:pStyle w:val="CommentText"/>
      </w:pPr>
      <w:r>
        <w:rPr>
          <w:rStyle w:val="CommentReference"/>
        </w:rPr>
        <w:annotationRef/>
      </w:r>
      <w:r>
        <w:t>Use italics for gene names!</w:t>
      </w:r>
    </w:p>
  </w:comment>
  <w:comment w:id="70" w:author="Marko" w:date="2018-08-13T20:01:00Z" w:initials="MK">
    <w:p w14:paraId="30AA7408" w14:textId="16FB8E67" w:rsidR="00383E87" w:rsidRDefault="00383E87">
      <w:pPr>
        <w:pStyle w:val="CommentText"/>
      </w:pPr>
      <w:r>
        <w:rPr>
          <w:rStyle w:val="CommentReference"/>
        </w:rPr>
        <w:annotationRef/>
      </w:r>
      <w:r>
        <w:t xml:space="preserve">Conclude also something about the SH3 domain. Why is the full length </w:t>
      </w:r>
      <w:proofErr w:type="spellStart"/>
      <w:r>
        <w:t>Rvs</w:t>
      </w:r>
      <w:proofErr w:type="spellEnd"/>
      <w:r>
        <w:t xml:space="preserve"> still localizing without curvature?</w:t>
      </w:r>
    </w:p>
  </w:comment>
  <w:comment w:id="69" w:author="Marko" w:date="2018-08-13T20:00:00Z" w:initials="MK">
    <w:p w14:paraId="19C7B329" w14:textId="41078865" w:rsidR="00383E87" w:rsidRDefault="00383E87">
      <w:pPr>
        <w:pStyle w:val="CommentText"/>
      </w:pPr>
      <w:r>
        <w:rPr>
          <w:rStyle w:val="CommentReference"/>
        </w:rPr>
        <w:annotationRef/>
      </w:r>
      <w:r>
        <w:t xml:space="preserve">Why is this sentence separate? How does it link with the </w:t>
      </w:r>
      <w:proofErr w:type="spellStart"/>
      <w:r>
        <w:t>preseding</w:t>
      </w:r>
      <w:proofErr w:type="spellEnd"/>
      <w:r>
        <w:t xml:space="preserve"> text? In the previous </w:t>
      </w:r>
      <w:proofErr w:type="gramStart"/>
      <w:r>
        <w:t>sentence</w:t>
      </w:r>
      <w:proofErr w:type="gramEnd"/>
      <w:r>
        <w:t xml:space="preserve"> you said that BAR-GFP can assemble at the plasma membrane. Then you write that it typically is not recruited to the plasma membrane…</w:t>
      </w:r>
    </w:p>
  </w:comment>
  <w:comment w:id="71" w:author="Marko" w:date="2018-08-13T20:04:00Z" w:initials="MK">
    <w:p w14:paraId="58578CD8" w14:textId="32F3BCE5" w:rsidR="00383E87" w:rsidRDefault="00383E87">
      <w:pPr>
        <w:pStyle w:val="CommentText"/>
      </w:pPr>
      <w:r>
        <w:rPr>
          <w:rStyle w:val="CommentReference"/>
        </w:rPr>
        <w:annotationRef/>
      </w:r>
      <w:r>
        <w:t>The proteins are not labelled in Fig2.2 B, E &amp; H. Maybe add a legend with “actin”, “coat” and “</w:t>
      </w:r>
      <w:proofErr w:type="spellStart"/>
      <w:r>
        <w:t>Rvs</w:t>
      </w:r>
      <w:proofErr w:type="spellEnd"/>
      <w:r>
        <w:t>” in 2.2B</w:t>
      </w:r>
    </w:p>
  </w:comment>
  <w:comment w:id="76" w:author="Marko" w:date="2018-08-13T20:07:00Z" w:initials="MK">
    <w:p w14:paraId="79C84DE7" w14:textId="28BA6B47" w:rsidR="00383E87" w:rsidRDefault="00383E87">
      <w:pPr>
        <w:pStyle w:val="CommentText"/>
      </w:pPr>
      <w:r>
        <w:rPr>
          <w:rStyle w:val="CommentReference"/>
        </w:rPr>
        <w:annotationRef/>
      </w:r>
      <w:r>
        <w:t>Interactions with SH3 domains in general or just with the Rvs167 SH3 domain?</w:t>
      </w:r>
    </w:p>
  </w:comment>
  <w:comment w:id="80" w:author="Marko" w:date="2018-08-13T20:11:00Z" w:initials="MK">
    <w:p w14:paraId="060AFF9A" w14:textId="3BB4CBE6" w:rsidR="00383E87" w:rsidRDefault="00383E87">
      <w:pPr>
        <w:pStyle w:val="CommentText"/>
      </w:pPr>
      <w:r>
        <w:rPr>
          <w:rStyle w:val="CommentReference"/>
        </w:rPr>
        <w:annotationRef/>
      </w:r>
      <w:r>
        <w:t xml:space="preserve">You cannot definitively conclude that there is no BAR-membrane interaction, just that BAR-membrane interaction is not enough for localization… </w:t>
      </w:r>
    </w:p>
  </w:comment>
  <w:comment w:id="81" w:author="Marko" w:date="2018-08-13T20:13:00Z" w:initials="MK">
    <w:p w14:paraId="6173A0F6" w14:textId="269B78C3" w:rsidR="00383E87" w:rsidRDefault="00383E87">
      <w:pPr>
        <w:pStyle w:val="CommentText"/>
      </w:pPr>
      <w:r>
        <w:rPr>
          <w:rStyle w:val="CommentReference"/>
        </w:rPr>
        <w:annotationRef/>
      </w:r>
      <w:r>
        <w:t>Of WT cells?</w:t>
      </w:r>
    </w:p>
  </w:comment>
  <w:comment w:id="83" w:author="Marko" w:date="2018-08-13T20:13:00Z" w:initials="MK">
    <w:p w14:paraId="0EE36063" w14:textId="718AE76D" w:rsidR="00383E87" w:rsidRDefault="00383E87">
      <w:pPr>
        <w:pStyle w:val="CommentText"/>
      </w:pPr>
      <w:r>
        <w:rPr>
          <w:rStyle w:val="CommentReference"/>
        </w:rPr>
        <w:annotationRef/>
      </w:r>
      <w:r>
        <w:t xml:space="preserve">Recruitment of </w:t>
      </w:r>
      <w:proofErr w:type="spellStart"/>
      <w:r>
        <w:t>Rvs</w:t>
      </w:r>
      <w:proofErr w:type="spellEnd"/>
      <w:r>
        <w:t xml:space="preserve"> … dynamics?</w:t>
      </w:r>
    </w:p>
  </w:comment>
  <w:comment w:id="89" w:author="Microsoft Office User" w:date="2018-08-13T22:13:00Z" w:initials="Office">
    <w:p w14:paraId="2FBB8622" w14:textId="73D6C36C" w:rsidR="00383E87" w:rsidRDefault="00383E87">
      <w:pPr>
        <w:pStyle w:val="CommentText"/>
      </w:pPr>
      <w:r>
        <w:rPr>
          <w:rStyle w:val="CommentReference"/>
        </w:rPr>
        <w:annotationRef/>
      </w:r>
      <w:r>
        <w:t>You could make a brief here conclusion from the cytoplasmic concentrations being similar.</w:t>
      </w:r>
    </w:p>
  </w:comment>
  <w:comment w:id="90" w:author="Microsoft Office User" w:date="2018-08-13T22:17:00Z" w:initials="Office">
    <w:p w14:paraId="05103934" w14:textId="532780C7" w:rsidR="00383E87" w:rsidRDefault="00383E87">
      <w:pPr>
        <w:pStyle w:val="CommentText"/>
      </w:pPr>
      <w:r>
        <w:rPr>
          <w:rStyle w:val="CommentReference"/>
        </w:rPr>
        <w:annotationRef/>
      </w:r>
      <w:r>
        <w:rPr>
          <w:rStyle w:val="CommentReference"/>
        </w:rPr>
        <w:t xml:space="preserve">Write a sentence after these finding that concludes what the shorter movement of these proteins probably means (shorter invaginations). </w:t>
      </w:r>
    </w:p>
  </w:comment>
  <w:comment w:id="91" w:author="Microsoft Office User" w:date="2018-08-13T22:18:00Z" w:initials="Office">
    <w:p w14:paraId="2E2BC94A" w14:textId="0476509A" w:rsidR="00383E87" w:rsidRDefault="00383E87">
      <w:pPr>
        <w:pStyle w:val="CommentText"/>
      </w:pPr>
      <w:r>
        <w:rPr>
          <w:rStyle w:val="CommentReference"/>
        </w:rPr>
        <w:annotationRef/>
      </w:r>
      <w:r>
        <w:t xml:space="preserve">Were these observed by CLEM or are you deducing this from live imaging, but not saying it? </w:t>
      </w:r>
    </w:p>
  </w:comment>
  <w:comment w:id="92" w:author="Microsoft Office User" w:date="2018-08-13T22:20:00Z" w:initials="Office">
    <w:p w14:paraId="13223BFD" w14:textId="4EA0CE38" w:rsidR="00383E87" w:rsidRDefault="00383E87">
      <w:pPr>
        <w:pStyle w:val="CommentText"/>
      </w:pPr>
      <w:r>
        <w:rPr>
          <w:rStyle w:val="CommentReference"/>
        </w:rPr>
        <w:annotationRef/>
      </w:r>
      <w:r>
        <w:rPr>
          <w:rStyle w:val="CommentReference"/>
        </w:rPr>
        <w:t xml:space="preserve">This sentence is difficult to understand. Maybe rewrite without starting with “that”. </w:t>
      </w:r>
    </w:p>
  </w:comment>
  <w:comment w:id="97" w:author="Microsoft Office User" w:date="2018-08-13T22:23:00Z" w:initials="Office">
    <w:p w14:paraId="0E60E69D" w14:textId="6FF6EF77" w:rsidR="00383E87" w:rsidRDefault="00383E87">
      <w:pPr>
        <w:pStyle w:val="CommentText"/>
      </w:pPr>
      <w:r>
        <w:rPr>
          <w:rStyle w:val="CommentReference"/>
        </w:rPr>
        <w:annotationRef/>
      </w:r>
      <w:r>
        <w:t xml:space="preserve">Supplemental what? Are you making </w:t>
      </w:r>
      <w:proofErr w:type="spellStart"/>
      <w:r>
        <w:t>supllemental</w:t>
      </w:r>
      <w:proofErr w:type="spellEnd"/>
      <w:r>
        <w:t xml:space="preserve"> figures? I don’t think there is need for that in a thesis. </w:t>
      </w:r>
    </w:p>
  </w:comment>
  <w:comment w:id="105" w:author="Microsoft Office User" w:date="2018-08-13T22:26:00Z" w:initials="Office">
    <w:p w14:paraId="08942B74" w14:textId="1AB3935E" w:rsidR="00383E87" w:rsidRDefault="00383E87">
      <w:pPr>
        <w:pStyle w:val="CommentText"/>
      </w:pPr>
      <w:r>
        <w:rPr>
          <w:rStyle w:val="CommentReference"/>
        </w:rPr>
        <w:annotationRef/>
      </w:r>
      <w:r>
        <w:t>Are you referring to data in the whole R1.3?</w:t>
      </w:r>
    </w:p>
  </w:comment>
  <w:comment w:id="112" w:author="Microsoft Office User" w:date="2018-08-13T22:25:00Z" w:initials="Office">
    <w:p w14:paraId="4BE6698D" w14:textId="4755E3A5" w:rsidR="00383E87" w:rsidRDefault="00383E87">
      <w:pPr>
        <w:pStyle w:val="CommentText"/>
      </w:pPr>
      <w:r>
        <w:rPr>
          <w:rStyle w:val="CommentReference"/>
        </w:rPr>
        <w:annotationRef/>
      </w:r>
      <w:r>
        <w:t>I think “data” here is plural.</w:t>
      </w:r>
    </w:p>
  </w:comment>
  <w:comment w:id="114" w:author="Microsoft Office User" w:date="2018-08-13T22:27:00Z" w:initials="Office">
    <w:p w14:paraId="23090C8A" w14:textId="62A9B7E8" w:rsidR="00282885" w:rsidRDefault="00282885">
      <w:pPr>
        <w:pStyle w:val="CommentText"/>
      </w:pPr>
      <w:r>
        <w:rPr>
          <w:rStyle w:val="CommentReference"/>
        </w:rPr>
        <w:annotationRef/>
      </w:r>
      <w:r>
        <w:t>Are affected by what?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72FD79" w15:done="0"/>
  <w15:commentEx w15:paraId="0C9B604D" w15:done="0"/>
  <w15:commentEx w15:paraId="7C5F0B2E" w15:done="0"/>
  <w15:commentEx w15:paraId="70AC78BF" w15:done="0"/>
  <w15:commentEx w15:paraId="027BA053" w15:done="0"/>
  <w15:commentEx w15:paraId="29C7EB2E" w15:done="0"/>
  <w15:commentEx w15:paraId="514405D1" w15:done="0"/>
  <w15:commentEx w15:paraId="53EBED88" w15:done="0"/>
  <w15:commentEx w15:paraId="4D94CB57" w15:done="0"/>
  <w15:commentEx w15:paraId="067C118D" w15:done="0"/>
  <w15:commentEx w15:paraId="10EF6FEB" w15:done="0"/>
  <w15:commentEx w15:paraId="6F2F2686" w15:done="0"/>
  <w15:commentEx w15:paraId="27A179DA" w15:done="0"/>
  <w15:commentEx w15:paraId="7D4BC3DD" w15:done="0"/>
  <w15:commentEx w15:paraId="17C50FAA" w15:done="0"/>
  <w15:commentEx w15:paraId="30AA7408" w15:done="0"/>
  <w15:commentEx w15:paraId="19C7B329" w15:done="0"/>
  <w15:commentEx w15:paraId="58578CD8" w15:done="0"/>
  <w15:commentEx w15:paraId="79C84DE7" w15:done="0"/>
  <w15:commentEx w15:paraId="060AFF9A" w15:done="0"/>
  <w15:commentEx w15:paraId="6173A0F6" w15:done="0"/>
  <w15:commentEx w15:paraId="0EE36063" w15:done="0"/>
  <w15:commentEx w15:paraId="2FBB8622" w15:done="0"/>
  <w15:commentEx w15:paraId="05103934" w15:done="0"/>
  <w15:commentEx w15:paraId="2E2BC94A" w15:done="0"/>
  <w15:commentEx w15:paraId="13223BFD" w15:done="0"/>
  <w15:commentEx w15:paraId="0E60E69D" w15:done="0"/>
  <w15:commentEx w15:paraId="08942B74" w15:done="0"/>
  <w15:commentEx w15:paraId="4BE6698D" w15:done="0"/>
  <w15:commentEx w15:paraId="23090C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9B604D" w16cid:durableId="1F1BFA55"/>
  <w16cid:commentId w16cid:paraId="7C5F0B2E" w16cid:durableId="1F1BFAF1"/>
  <w16cid:commentId w16cid:paraId="70AC78BF" w16cid:durableId="1F1BFC00"/>
  <w16cid:commentId w16cid:paraId="027BA053" w16cid:durableId="1F1BFCD8"/>
  <w16cid:commentId w16cid:paraId="29C7EB2E" w16cid:durableId="1F1BFDD2"/>
  <w16cid:commentId w16cid:paraId="514405D1" w16cid:durableId="1F1BFE69"/>
  <w16cid:commentId w16cid:paraId="53EBED88" w16cid:durableId="1F1BFEE5"/>
  <w16cid:commentId w16cid:paraId="4D94CB57" w16cid:durableId="1F1BFF36"/>
  <w16cid:commentId w16cid:paraId="067C118D" w16cid:durableId="1F1C0032"/>
  <w16cid:commentId w16cid:paraId="10EF6FEB" w16cid:durableId="1F1C014F"/>
  <w16cid:commentId w16cid:paraId="6F2F2686" w16cid:durableId="1F1C0182"/>
  <w16cid:commentId w16cid:paraId="27A179DA" w16cid:durableId="1F1C4209"/>
  <w16cid:commentId w16cid:paraId="7D4BC3DD" w16cid:durableId="1F1C606B"/>
  <w16cid:commentId w16cid:paraId="17C50FAA" w16cid:durableId="1F1C60E1"/>
  <w16cid:commentId w16cid:paraId="30AA7408" w16cid:durableId="1F1C6218"/>
  <w16cid:commentId w16cid:paraId="19C7B329" w16cid:durableId="1F1C61C4"/>
  <w16cid:commentId w16cid:paraId="58578CD8" w16cid:durableId="1F1C62C3"/>
  <w16cid:commentId w16cid:paraId="79C84DE7" w16cid:durableId="1F1C6387"/>
  <w16cid:commentId w16cid:paraId="060AFF9A" w16cid:durableId="1F1C6463"/>
  <w16cid:commentId w16cid:paraId="6173A0F6" w16cid:durableId="1F1C64D7"/>
  <w16cid:commentId w16cid:paraId="0EE36063" w16cid:durableId="1F1C6506"/>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F63BCA" w14:textId="77777777" w:rsidR="00953212" w:rsidRDefault="00953212" w:rsidP="000E59E3">
      <w:r>
        <w:separator/>
      </w:r>
    </w:p>
  </w:endnote>
  <w:endnote w:type="continuationSeparator" w:id="0">
    <w:p w14:paraId="79E4DB72" w14:textId="77777777" w:rsidR="00953212" w:rsidRDefault="00953212"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73225" w14:textId="77777777" w:rsidR="00953212" w:rsidRDefault="00953212" w:rsidP="000E59E3">
      <w:r>
        <w:separator/>
      </w:r>
    </w:p>
  </w:footnote>
  <w:footnote w:type="continuationSeparator" w:id="0">
    <w:p w14:paraId="1A7ED53E" w14:textId="77777777" w:rsidR="00953212" w:rsidRDefault="00953212"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30D21"/>
    <w:rsid w:val="00031CA9"/>
    <w:rsid w:val="00032CE7"/>
    <w:rsid w:val="00033177"/>
    <w:rsid w:val="00033F18"/>
    <w:rsid w:val="00033F9C"/>
    <w:rsid w:val="0003477D"/>
    <w:rsid w:val="00035692"/>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902FA"/>
    <w:rsid w:val="000913FC"/>
    <w:rsid w:val="00091925"/>
    <w:rsid w:val="00093F22"/>
    <w:rsid w:val="00094953"/>
    <w:rsid w:val="0009591E"/>
    <w:rsid w:val="0009592C"/>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70A2"/>
    <w:rsid w:val="000D07BE"/>
    <w:rsid w:val="000D1866"/>
    <w:rsid w:val="000D192A"/>
    <w:rsid w:val="000D47AC"/>
    <w:rsid w:val="000D50BB"/>
    <w:rsid w:val="000D5409"/>
    <w:rsid w:val="000D59D8"/>
    <w:rsid w:val="000E01BC"/>
    <w:rsid w:val="000E18E8"/>
    <w:rsid w:val="000E283D"/>
    <w:rsid w:val="000E3A62"/>
    <w:rsid w:val="000E4FE5"/>
    <w:rsid w:val="000E565D"/>
    <w:rsid w:val="000E59E3"/>
    <w:rsid w:val="000E648C"/>
    <w:rsid w:val="000E6BCF"/>
    <w:rsid w:val="000F00A0"/>
    <w:rsid w:val="000F19CE"/>
    <w:rsid w:val="000F2632"/>
    <w:rsid w:val="000F341D"/>
    <w:rsid w:val="000F646D"/>
    <w:rsid w:val="000F6CE2"/>
    <w:rsid w:val="00101A5C"/>
    <w:rsid w:val="001023B9"/>
    <w:rsid w:val="0010252D"/>
    <w:rsid w:val="00105D96"/>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7AF"/>
    <w:rsid w:val="00147C9A"/>
    <w:rsid w:val="00150047"/>
    <w:rsid w:val="00152ADD"/>
    <w:rsid w:val="00160CC7"/>
    <w:rsid w:val="00162B6F"/>
    <w:rsid w:val="00162CF0"/>
    <w:rsid w:val="00163E01"/>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1E68"/>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6DF"/>
    <w:rsid w:val="00227F78"/>
    <w:rsid w:val="00230812"/>
    <w:rsid w:val="00231ACF"/>
    <w:rsid w:val="002323A3"/>
    <w:rsid w:val="002329B5"/>
    <w:rsid w:val="002331C7"/>
    <w:rsid w:val="00233DFC"/>
    <w:rsid w:val="00233F44"/>
    <w:rsid w:val="00233F6D"/>
    <w:rsid w:val="00235927"/>
    <w:rsid w:val="00237131"/>
    <w:rsid w:val="002413B9"/>
    <w:rsid w:val="00242538"/>
    <w:rsid w:val="00246F65"/>
    <w:rsid w:val="0024781A"/>
    <w:rsid w:val="002501DF"/>
    <w:rsid w:val="002504AC"/>
    <w:rsid w:val="00250AF2"/>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030"/>
    <w:rsid w:val="00275F15"/>
    <w:rsid w:val="00275FFF"/>
    <w:rsid w:val="00277688"/>
    <w:rsid w:val="00277E6B"/>
    <w:rsid w:val="00277EF2"/>
    <w:rsid w:val="00280956"/>
    <w:rsid w:val="00282113"/>
    <w:rsid w:val="00282885"/>
    <w:rsid w:val="00282B98"/>
    <w:rsid w:val="00283E65"/>
    <w:rsid w:val="00286D6F"/>
    <w:rsid w:val="002906CF"/>
    <w:rsid w:val="002908BD"/>
    <w:rsid w:val="002912BD"/>
    <w:rsid w:val="00293A56"/>
    <w:rsid w:val="00296918"/>
    <w:rsid w:val="00296FF1"/>
    <w:rsid w:val="002A027C"/>
    <w:rsid w:val="002A06C7"/>
    <w:rsid w:val="002A212B"/>
    <w:rsid w:val="002A263B"/>
    <w:rsid w:val="002A2823"/>
    <w:rsid w:val="002A343F"/>
    <w:rsid w:val="002A3C5B"/>
    <w:rsid w:val="002A485B"/>
    <w:rsid w:val="002A652A"/>
    <w:rsid w:val="002B0157"/>
    <w:rsid w:val="002B086D"/>
    <w:rsid w:val="002B4155"/>
    <w:rsid w:val="002C1AF6"/>
    <w:rsid w:val="002C1B23"/>
    <w:rsid w:val="002C2175"/>
    <w:rsid w:val="002C266A"/>
    <w:rsid w:val="002C2962"/>
    <w:rsid w:val="002C3089"/>
    <w:rsid w:val="002C43CD"/>
    <w:rsid w:val="002C4CFA"/>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848"/>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A03"/>
    <w:rsid w:val="00340DC8"/>
    <w:rsid w:val="003412EE"/>
    <w:rsid w:val="00341BCC"/>
    <w:rsid w:val="0034246E"/>
    <w:rsid w:val="00342557"/>
    <w:rsid w:val="00345062"/>
    <w:rsid w:val="00345F9C"/>
    <w:rsid w:val="003466C4"/>
    <w:rsid w:val="00350A60"/>
    <w:rsid w:val="00351CC1"/>
    <w:rsid w:val="00351E17"/>
    <w:rsid w:val="003540BF"/>
    <w:rsid w:val="00354687"/>
    <w:rsid w:val="00355347"/>
    <w:rsid w:val="0035611F"/>
    <w:rsid w:val="00357C98"/>
    <w:rsid w:val="003604AC"/>
    <w:rsid w:val="00361B4F"/>
    <w:rsid w:val="00363A7E"/>
    <w:rsid w:val="00364CA9"/>
    <w:rsid w:val="00364CAB"/>
    <w:rsid w:val="00365B77"/>
    <w:rsid w:val="0036689C"/>
    <w:rsid w:val="00372DAF"/>
    <w:rsid w:val="003730A8"/>
    <w:rsid w:val="0037332A"/>
    <w:rsid w:val="0037356E"/>
    <w:rsid w:val="00374613"/>
    <w:rsid w:val="00375679"/>
    <w:rsid w:val="003760F5"/>
    <w:rsid w:val="003779B4"/>
    <w:rsid w:val="00382D70"/>
    <w:rsid w:val="003830D8"/>
    <w:rsid w:val="00383419"/>
    <w:rsid w:val="003836C2"/>
    <w:rsid w:val="00383E87"/>
    <w:rsid w:val="00384291"/>
    <w:rsid w:val="003856E3"/>
    <w:rsid w:val="00385CA7"/>
    <w:rsid w:val="00390C88"/>
    <w:rsid w:val="00391B4D"/>
    <w:rsid w:val="00391FF0"/>
    <w:rsid w:val="003952E5"/>
    <w:rsid w:val="003967FF"/>
    <w:rsid w:val="00396C75"/>
    <w:rsid w:val="003971B2"/>
    <w:rsid w:val="003A0099"/>
    <w:rsid w:val="003A055D"/>
    <w:rsid w:val="003A09C3"/>
    <w:rsid w:val="003A0B90"/>
    <w:rsid w:val="003A4990"/>
    <w:rsid w:val="003A4DA6"/>
    <w:rsid w:val="003A58F7"/>
    <w:rsid w:val="003A64EA"/>
    <w:rsid w:val="003B0DF0"/>
    <w:rsid w:val="003B0F24"/>
    <w:rsid w:val="003B11CD"/>
    <w:rsid w:val="003B1A23"/>
    <w:rsid w:val="003B1B60"/>
    <w:rsid w:val="003B1EB7"/>
    <w:rsid w:val="003B6154"/>
    <w:rsid w:val="003B6281"/>
    <w:rsid w:val="003B6898"/>
    <w:rsid w:val="003B6AD2"/>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4F2"/>
    <w:rsid w:val="003E3C0C"/>
    <w:rsid w:val="003E508D"/>
    <w:rsid w:val="003E56D4"/>
    <w:rsid w:val="003E576D"/>
    <w:rsid w:val="003E59CB"/>
    <w:rsid w:val="003E7EE5"/>
    <w:rsid w:val="003F10B9"/>
    <w:rsid w:val="003F2374"/>
    <w:rsid w:val="003F29DC"/>
    <w:rsid w:val="003F3DF9"/>
    <w:rsid w:val="003F437B"/>
    <w:rsid w:val="003F55B2"/>
    <w:rsid w:val="003F6618"/>
    <w:rsid w:val="0040084D"/>
    <w:rsid w:val="004033D8"/>
    <w:rsid w:val="004041D6"/>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212"/>
    <w:rsid w:val="004A5634"/>
    <w:rsid w:val="004A5F86"/>
    <w:rsid w:val="004A6570"/>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3ED0"/>
    <w:rsid w:val="004E66DA"/>
    <w:rsid w:val="004E680D"/>
    <w:rsid w:val="004E70E1"/>
    <w:rsid w:val="004F22CE"/>
    <w:rsid w:val="004F3296"/>
    <w:rsid w:val="004F3EFE"/>
    <w:rsid w:val="004F6184"/>
    <w:rsid w:val="004F6849"/>
    <w:rsid w:val="00500BB6"/>
    <w:rsid w:val="005031CC"/>
    <w:rsid w:val="00503C83"/>
    <w:rsid w:val="0050617D"/>
    <w:rsid w:val="00507B90"/>
    <w:rsid w:val="005112BE"/>
    <w:rsid w:val="00511860"/>
    <w:rsid w:val="0051206D"/>
    <w:rsid w:val="00512E49"/>
    <w:rsid w:val="00512F14"/>
    <w:rsid w:val="0051366A"/>
    <w:rsid w:val="0051371D"/>
    <w:rsid w:val="005138B4"/>
    <w:rsid w:val="00513959"/>
    <w:rsid w:val="00513F74"/>
    <w:rsid w:val="00514C53"/>
    <w:rsid w:val="00515B20"/>
    <w:rsid w:val="005202BE"/>
    <w:rsid w:val="00521152"/>
    <w:rsid w:val="00521B42"/>
    <w:rsid w:val="005220A6"/>
    <w:rsid w:val="00523DF5"/>
    <w:rsid w:val="0052473B"/>
    <w:rsid w:val="005259A8"/>
    <w:rsid w:val="00525DF7"/>
    <w:rsid w:val="00525F06"/>
    <w:rsid w:val="005272C4"/>
    <w:rsid w:val="00527D22"/>
    <w:rsid w:val="00530324"/>
    <w:rsid w:val="00530645"/>
    <w:rsid w:val="00530F5F"/>
    <w:rsid w:val="0053121F"/>
    <w:rsid w:val="00531674"/>
    <w:rsid w:val="00531733"/>
    <w:rsid w:val="0053219C"/>
    <w:rsid w:val="005325CA"/>
    <w:rsid w:val="0053437A"/>
    <w:rsid w:val="005351C3"/>
    <w:rsid w:val="00535EA7"/>
    <w:rsid w:val="00537242"/>
    <w:rsid w:val="00537D89"/>
    <w:rsid w:val="00540C47"/>
    <w:rsid w:val="00541E5F"/>
    <w:rsid w:val="0054254F"/>
    <w:rsid w:val="0054333D"/>
    <w:rsid w:val="005469B7"/>
    <w:rsid w:val="00546D5B"/>
    <w:rsid w:val="005479D3"/>
    <w:rsid w:val="005504BE"/>
    <w:rsid w:val="00554D13"/>
    <w:rsid w:val="00554D85"/>
    <w:rsid w:val="00556FC0"/>
    <w:rsid w:val="00557648"/>
    <w:rsid w:val="00557927"/>
    <w:rsid w:val="005612E9"/>
    <w:rsid w:val="00562BB7"/>
    <w:rsid w:val="005633E3"/>
    <w:rsid w:val="00563A6C"/>
    <w:rsid w:val="00563E54"/>
    <w:rsid w:val="00565E37"/>
    <w:rsid w:val="00572889"/>
    <w:rsid w:val="00572A12"/>
    <w:rsid w:val="005737D2"/>
    <w:rsid w:val="00574683"/>
    <w:rsid w:val="00575CCF"/>
    <w:rsid w:val="005771C8"/>
    <w:rsid w:val="005774B9"/>
    <w:rsid w:val="00577566"/>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A10CD"/>
    <w:rsid w:val="005A1B71"/>
    <w:rsid w:val="005A42BE"/>
    <w:rsid w:val="005A4E19"/>
    <w:rsid w:val="005A4EA3"/>
    <w:rsid w:val="005A4FD4"/>
    <w:rsid w:val="005A631D"/>
    <w:rsid w:val="005A7D09"/>
    <w:rsid w:val="005B106D"/>
    <w:rsid w:val="005B3B1B"/>
    <w:rsid w:val="005B42F8"/>
    <w:rsid w:val="005B79F0"/>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07B52"/>
    <w:rsid w:val="00610B64"/>
    <w:rsid w:val="00611AC4"/>
    <w:rsid w:val="00612CE9"/>
    <w:rsid w:val="00613F1E"/>
    <w:rsid w:val="00614DDC"/>
    <w:rsid w:val="00615C80"/>
    <w:rsid w:val="0062032C"/>
    <w:rsid w:val="0062088A"/>
    <w:rsid w:val="00620970"/>
    <w:rsid w:val="00620FB2"/>
    <w:rsid w:val="006217F2"/>
    <w:rsid w:val="00622E08"/>
    <w:rsid w:val="00623954"/>
    <w:rsid w:val="006241A1"/>
    <w:rsid w:val="006249F9"/>
    <w:rsid w:val="00625637"/>
    <w:rsid w:val="006264F9"/>
    <w:rsid w:val="00630F0D"/>
    <w:rsid w:val="00631EE5"/>
    <w:rsid w:val="00632341"/>
    <w:rsid w:val="00632599"/>
    <w:rsid w:val="00632836"/>
    <w:rsid w:val="00632FF9"/>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39E3"/>
    <w:rsid w:val="00684981"/>
    <w:rsid w:val="00684C20"/>
    <w:rsid w:val="00685CA7"/>
    <w:rsid w:val="00686128"/>
    <w:rsid w:val="0069053B"/>
    <w:rsid w:val="006920F1"/>
    <w:rsid w:val="00694762"/>
    <w:rsid w:val="00694827"/>
    <w:rsid w:val="0069556A"/>
    <w:rsid w:val="00695933"/>
    <w:rsid w:val="00695C2D"/>
    <w:rsid w:val="0069660F"/>
    <w:rsid w:val="006966F1"/>
    <w:rsid w:val="006A1E7F"/>
    <w:rsid w:val="006A2233"/>
    <w:rsid w:val="006A2B83"/>
    <w:rsid w:val="006A4507"/>
    <w:rsid w:val="006A4756"/>
    <w:rsid w:val="006A5226"/>
    <w:rsid w:val="006A58F6"/>
    <w:rsid w:val="006A6BFB"/>
    <w:rsid w:val="006A7932"/>
    <w:rsid w:val="006A7C76"/>
    <w:rsid w:val="006B1382"/>
    <w:rsid w:val="006B1BFE"/>
    <w:rsid w:val="006B39DB"/>
    <w:rsid w:val="006B40F7"/>
    <w:rsid w:val="006B52B3"/>
    <w:rsid w:val="006B54D7"/>
    <w:rsid w:val="006B5527"/>
    <w:rsid w:val="006B57E7"/>
    <w:rsid w:val="006B6C95"/>
    <w:rsid w:val="006B766E"/>
    <w:rsid w:val="006C074C"/>
    <w:rsid w:val="006C0BD9"/>
    <w:rsid w:val="006C1560"/>
    <w:rsid w:val="006C39C2"/>
    <w:rsid w:val="006C4A16"/>
    <w:rsid w:val="006C4C18"/>
    <w:rsid w:val="006C5D32"/>
    <w:rsid w:val="006C7110"/>
    <w:rsid w:val="006C7E41"/>
    <w:rsid w:val="006D00AC"/>
    <w:rsid w:val="006D065C"/>
    <w:rsid w:val="006D1107"/>
    <w:rsid w:val="006D1561"/>
    <w:rsid w:val="006D20A9"/>
    <w:rsid w:val="006D45AE"/>
    <w:rsid w:val="006D4935"/>
    <w:rsid w:val="006D4ABB"/>
    <w:rsid w:val="006D5ACE"/>
    <w:rsid w:val="006D64F3"/>
    <w:rsid w:val="006D66E4"/>
    <w:rsid w:val="006D6A18"/>
    <w:rsid w:val="006E0CED"/>
    <w:rsid w:val="006E1945"/>
    <w:rsid w:val="006E1F70"/>
    <w:rsid w:val="006E25FE"/>
    <w:rsid w:val="006E28E3"/>
    <w:rsid w:val="006E2919"/>
    <w:rsid w:val="006E44D5"/>
    <w:rsid w:val="006E4F2C"/>
    <w:rsid w:val="006E5573"/>
    <w:rsid w:val="006E64A3"/>
    <w:rsid w:val="006E6FA3"/>
    <w:rsid w:val="006E7947"/>
    <w:rsid w:val="006F459C"/>
    <w:rsid w:val="006F64EC"/>
    <w:rsid w:val="00700F8C"/>
    <w:rsid w:val="00701FD7"/>
    <w:rsid w:val="00703C5F"/>
    <w:rsid w:val="007046A8"/>
    <w:rsid w:val="0070547D"/>
    <w:rsid w:val="0070561B"/>
    <w:rsid w:val="00705CF8"/>
    <w:rsid w:val="00707498"/>
    <w:rsid w:val="0071090E"/>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2CFF"/>
    <w:rsid w:val="00743B49"/>
    <w:rsid w:val="00743C99"/>
    <w:rsid w:val="00744257"/>
    <w:rsid w:val="007457E5"/>
    <w:rsid w:val="0074592D"/>
    <w:rsid w:val="0074639D"/>
    <w:rsid w:val="00750D41"/>
    <w:rsid w:val="00752798"/>
    <w:rsid w:val="007557EA"/>
    <w:rsid w:val="00755A9D"/>
    <w:rsid w:val="0075605A"/>
    <w:rsid w:val="0076157C"/>
    <w:rsid w:val="0076299A"/>
    <w:rsid w:val="0076340F"/>
    <w:rsid w:val="00765DC3"/>
    <w:rsid w:val="0076743B"/>
    <w:rsid w:val="0076750D"/>
    <w:rsid w:val="007679EB"/>
    <w:rsid w:val="00770191"/>
    <w:rsid w:val="00770369"/>
    <w:rsid w:val="0077287E"/>
    <w:rsid w:val="00774E0A"/>
    <w:rsid w:val="00774E0B"/>
    <w:rsid w:val="00775A57"/>
    <w:rsid w:val="00776637"/>
    <w:rsid w:val="007775A8"/>
    <w:rsid w:val="00780056"/>
    <w:rsid w:val="007802A3"/>
    <w:rsid w:val="0078033B"/>
    <w:rsid w:val="007805D8"/>
    <w:rsid w:val="007813AA"/>
    <w:rsid w:val="0078228E"/>
    <w:rsid w:val="00783CBE"/>
    <w:rsid w:val="00785811"/>
    <w:rsid w:val="00786733"/>
    <w:rsid w:val="00790995"/>
    <w:rsid w:val="00792219"/>
    <w:rsid w:val="00792F06"/>
    <w:rsid w:val="00794C9E"/>
    <w:rsid w:val="007967EC"/>
    <w:rsid w:val="00797594"/>
    <w:rsid w:val="00797664"/>
    <w:rsid w:val="00797E83"/>
    <w:rsid w:val="007A0551"/>
    <w:rsid w:val="007A1BCF"/>
    <w:rsid w:val="007A441D"/>
    <w:rsid w:val="007A45C3"/>
    <w:rsid w:val="007A499C"/>
    <w:rsid w:val="007B103C"/>
    <w:rsid w:val="007B13E0"/>
    <w:rsid w:val="007B212C"/>
    <w:rsid w:val="007B2208"/>
    <w:rsid w:val="007B3FA8"/>
    <w:rsid w:val="007B5768"/>
    <w:rsid w:val="007B7276"/>
    <w:rsid w:val="007B744D"/>
    <w:rsid w:val="007C0882"/>
    <w:rsid w:val="007C255A"/>
    <w:rsid w:val="007C2B83"/>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60E7"/>
    <w:rsid w:val="00810F70"/>
    <w:rsid w:val="00813735"/>
    <w:rsid w:val="00813A02"/>
    <w:rsid w:val="00814C00"/>
    <w:rsid w:val="00815B6B"/>
    <w:rsid w:val="00816042"/>
    <w:rsid w:val="00816519"/>
    <w:rsid w:val="00817344"/>
    <w:rsid w:val="00817ABA"/>
    <w:rsid w:val="00823FEA"/>
    <w:rsid w:val="00825624"/>
    <w:rsid w:val="00825A69"/>
    <w:rsid w:val="00825B96"/>
    <w:rsid w:val="00831331"/>
    <w:rsid w:val="0083139C"/>
    <w:rsid w:val="008363AB"/>
    <w:rsid w:val="0083685B"/>
    <w:rsid w:val="008403DD"/>
    <w:rsid w:val="00842200"/>
    <w:rsid w:val="00843DC9"/>
    <w:rsid w:val="00843DDC"/>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612E"/>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936"/>
    <w:rsid w:val="00894A4D"/>
    <w:rsid w:val="00896228"/>
    <w:rsid w:val="008974B9"/>
    <w:rsid w:val="008A1368"/>
    <w:rsid w:val="008A13B3"/>
    <w:rsid w:val="008A17EC"/>
    <w:rsid w:val="008A1C3B"/>
    <w:rsid w:val="008A51F5"/>
    <w:rsid w:val="008A59AA"/>
    <w:rsid w:val="008A6F43"/>
    <w:rsid w:val="008A7F94"/>
    <w:rsid w:val="008B01C9"/>
    <w:rsid w:val="008B02EB"/>
    <w:rsid w:val="008B0AB5"/>
    <w:rsid w:val="008B1975"/>
    <w:rsid w:val="008B34F6"/>
    <w:rsid w:val="008B3D52"/>
    <w:rsid w:val="008B467A"/>
    <w:rsid w:val="008B4D02"/>
    <w:rsid w:val="008B5F5A"/>
    <w:rsid w:val="008B7EC9"/>
    <w:rsid w:val="008C2E38"/>
    <w:rsid w:val="008C7598"/>
    <w:rsid w:val="008D2058"/>
    <w:rsid w:val="008D25E1"/>
    <w:rsid w:val="008D2743"/>
    <w:rsid w:val="008D2C94"/>
    <w:rsid w:val="008D3847"/>
    <w:rsid w:val="008D39F6"/>
    <w:rsid w:val="008D4456"/>
    <w:rsid w:val="008D477F"/>
    <w:rsid w:val="008E3281"/>
    <w:rsid w:val="008E33B8"/>
    <w:rsid w:val="008E5745"/>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8EC"/>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3212"/>
    <w:rsid w:val="009541AF"/>
    <w:rsid w:val="00955B85"/>
    <w:rsid w:val="00955EA3"/>
    <w:rsid w:val="00957014"/>
    <w:rsid w:val="00957121"/>
    <w:rsid w:val="00957A90"/>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BC"/>
    <w:rsid w:val="00987C25"/>
    <w:rsid w:val="00990A94"/>
    <w:rsid w:val="00991094"/>
    <w:rsid w:val="009917F0"/>
    <w:rsid w:val="00995159"/>
    <w:rsid w:val="00996919"/>
    <w:rsid w:val="00997750"/>
    <w:rsid w:val="009A0329"/>
    <w:rsid w:val="009A08B2"/>
    <w:rsid w:val="009A402C"/>
    <w:rsid w:val="009A459F"/>
    <w:rsid w:val="009A608D"/>
    <w:rsid w:val="009A62DE"/>
    <w:rsid w:val="009A68BB"/>
    <w:rsid w:val="009A6E0E"/>
    <w:rsid w:val="009A731F"/>
    <w:rsid w:val="009A7FE3"/>
    <w:rsid w:val="009B3495"/>
    <w:rsid w:val="009B4772"/>
    <w:rsid w:val="009B47C4"/>
    <w:rsid w:val="009B5454"/>
    <w:rsid w:val="009C020B"/>
    <w:rsid w:val="009C1021"/>
    <w:rsid w:val="009C2B87"/>
    <w:rsid w:val="009C4477"/>
    <w:rsid w:val="009C480D"/>
    <w:rsid w:val="009C49C6"/>
    <w:rsid w:val="009C5B40"/>
    <w:rsid w:val="009C5E98"/>
    <w:rsid w:val="009C715F"/>
    <w:rsid w:val="009C74A5"/>
    <w:rsid w:val="009D0608"/>
    <w:rsid w:val="009D1F04"/>
    <w:rsid w:val="009D3310"/>
    <w:rsid w:val="009D36BF"/>
    <w:rsid w:val="009D3EAA"/>
    <w:rsid w:val="009D6888"/>
    <w:rsid w:val="009D7432"/>
    <w:rsid w:val="009E1106"/>
    <w:rsid w:val="009E1222"/>
    <w:rsid w:val="009E28A2"/>
    <w:rsid w:val="009E327F"/>
    <w:rsid w:val="009E353A"/>
    <w:rsid w:val="009E3B0D"/>
    <w:rsid w:val="009E7390"/>
    <w:rsid w:val="009F04AE"/>
    <w:rsid w:val="009F1CBE"/>
    <w:rsid w:val="009F277D"/>
    <w:rsid w:val="009F35B8"/>
    <w:rsid w:val="009F3A55"/>
    <w:rsid w:val="009F48C7"/>
    <w:rsid w:val="009F4AF2"/>
    <w:rsid w:val="009F648D"/>
    <w:rsid w:val="009F7723"/>
    <w:rsid w:val="009F7A5E"/>
    <w:rsid w:val="00A01138"/>
    <w:rsid w:val="00A0152B"/>
    <w:rsid w:val="00A01750"/>
    <w:rsid w:val="00A01926"/>
    <w:rsid w:val="00A01B7E"/>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37F5F"/>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1D59"/>
    <w:rsid w:val="00A62189"/>
    <w:rsid w:val="00A67732"/>
    <w:rsid w:val="00A67DA3"/>
    <w:rsid w:val="00A67F5D"/>
    <w:rsid w:val="00A7110B"/>
    <w:rsid w:val="00A72467"/>
    <w:rsid w:val="00A7331C"/>
    <w:rsid w:val="00A75EC8"/>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78F"/>
    <w:rsid w:val="00AA5DEE"/>
    <w:rsid w:val="00AA7467"/>
    <w:rsid w:val="00AA7FDE"/>
    <w:rsid w:val="00AB1498"/>
    <w:rsid w:val="00AB2147"/>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526B"/>
    <w:rsid w:val="00AE637A"/>
    <w:rsid w:val="00AE6574"/>
    <w:rsid w:val="00AE6972"/>
    <w:rsid w:val="00AE790B"/>
    <w:rsid w:val="00AE7ED4"/>
    <w:rsid w:val="00AF1BFB"/>
    <w:rsid w:val="00AF21C6"/>
    <w:rsid w:val="00AF2698"/>
    <w:rsid w:val="00AF4774"/>
    <w:rsid w:val="00AF4BCF"/>
    <w:rsid w:val="00AF5925"/>
    <w:rsid w:val="00AF5A74"/>
    <w:rsid w:val="00AF7394"/>
    <w:rsid w:val="00B00B2C"/>
    <w:rsid w:val="00B019AF"/>
    <w:rsid w:val="00B03487"/>
    <w:rsid w:val="00B061BA"/>
    <w:rsid w:val="00B06A3E"/>
    <w:rsid w:val="00B076C9"/>
    <w:rsid w:val="00B10411"/>
    <w:rsid w:val="00B12C37"/>
    <w:rsid w:val="00B12C82"/>
    <w:rsid w:val="00B13765"/>
    <w:rsid w:val="00B160D7"/>
    <w:rsid w:val="00B172C9"/>
    <w:rsid w:val="00B203B9"/>
    <w:rsid w:val="00B21250"/>
    <w:rsid w:val="00B21C59"/>
    <w:rsid w:val="00B222CC"/>
    <w:rsid w:val="00B22DD5"/>
    <w:rsid w:val="00B23520"/>
    <w:rsid w:val="00B24A45"/>
    <w:rsid w:val="00B2539F"/>
    <w:rsid w:val="00B259CF"/>
    <w:rsid w:val="00B2609E"/>
    <w:rsid w:val="00B26572"/>
    <w:rsid w:val="00B2695A"/>
    <w:rsid w:val="00B30F78"/>
    <w:rsid w:val="00B34590"/>
    <w:rsid w:val="00B35292"/>
    <w:rsid w:val="00B36F3C"/>
    <w:rsid w:val="00B377EB"/>
    <w:rsid w:val="00B378A7"/>
    <w:rsid w:val="00B37A92"/>
    <w:rsid w:val="00B4127F"/>
    <w:rsid w:val="00B425EF"/>
    <w:rsid w:val="00B42FFF"/>
    <w:rsid w:val="00B43C1A"/>
    <w:rsid w:val="00B45947"/>
    <w:rsid w:val="00B46762"/>
    <w:rsid w:val="00B46C48"/>
    <w:rsid w:val="00B4777F"/>
    <w:rsid w:val="00B47D1D"/>
    <w:rsid w:val="00B51BCF"/>
    <w:rsid w:val="00B5229E"/>
    <w:rsid w:val="00B536F9"/>
    <w:rsid w:val="00B55EAD"/>
    <w:rsid w:val="00B5653E"/>
    <w:rsid w:val="00B61612"/>
    <w:rsid w:val="00B621CB"/>
    <w:rsid w:val="00B62593"/>
    <w:rsid w:val="00B6454D"/>
    <w:rsid w:val="00B6545D"/>
    <w:rsid w:val="00B66F5A"/>
    <w:rsid w:val="00B724E3"/>
    <w:rsid w:val="00B74C33"/>
    <w:rsid w:val="00B7717C"/>
    <w:rsid w:val="00B77454"/>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B44ED"/>
    <w:rsid w:val="00BB49AD"/>
    <w:rsid w:val="00BC28B1"/>
    <w:rsid w:val="00BC5EF0"/>
    <w:rsid w:val="00BC61E3"/>
    <w:rsid w:val="00BC6479"/>
    <w:rsid w:val="00BC778C"/>
    <w:rsid w:val="00BC7E26"/>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4AEB"/>
    <w:rsid w:val="00C5568D"/>
    <w:rsid w:val="00C5593D"/>
    <w:rsid w:val="00C56F34"/>
    <w:rsid w:val="00C604B2"/>
    <w:rsid w:val="00C63FD1"/>
    <w:rsid w:val="00C64AEE"/>
    <w:rsid w:val="00C6546E"/>
    <w:rsid w:val="00C6607F"/>
    <w:rsid w:val="00C67C66"/>
    <w:rsid w:val="00C705DE"/>
    <w:rsid w:val="00C7225C"/>
    <w:rsid w:val="00C74007"/>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5C8E"/>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19B2"/>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5156"/>
    <w:rsid w:val="00D0583B"/>
    <w:rsid w:val="00D06175"/>
    <w:rsid w:val="00D13367"/>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1B1A"/>
    <w:rsid w:val="00D32C15"/>
    <w:rsid w:val="00D33AC2"/>
    <w:rsid w:val="00D34129"/>
    <w:rsid w:val="00D35A05"/>
    <w:rsid w:val="00D36C7B"/>
    <w:rsid w:val="00D41BC4"/>
    <w:rsid w:val="00D42CAE"/>
    <w:rsid w:val="00D43824"/>
    <w:rsid w:val="00D45825"/>
    <w:rsid w:val="00D47004"/>
    <w:rsid w:val="00D50487"/>
    <w:rsid w:val="00D5130C"/>
    <w:rsid w:val="00D5148D"/>
    <w:rsid w:val="00D52437"/>
    <w:rsid w:val="00D5342A"/>
    <w:rsid w:val="00D550BB"/>
    <w:rsid w:val="00D556F5"/>
    <w:rsid w:val="00D56AB3"/>
    <w:rsid w:val="00D57D9D"/>
    <w:rsid w:val="00D603F1"/>
    <w:rsid w:val="00D610A8"/>
    <w:rsid w:val="00D61377"/>
    <w:rsid w:val="00D62364"/>
    <w:rsid w:val="00D63CB4"/>
    <w:rsid w:val="00D63CE9"/>
    <w:rsid w:val="00D673D3"/>
    <w:rsid w:val="00D67D4A"/>
    <w:rsid w:val="00D721CB"/>
    <w:rsid w:val="00D7243C"/>
    <w:rsid w:val="00D72B2B"/>
    <w:rsid w:val="00D761E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A24"/>
    <w:rsid w:val="00DA0BAD"/>
    <w:rsid w:val="00DA16BA"/>
    <w:rsid w:val="00DA3E9A"/>
    <w:rsid w:val="00DA4C04"/>
    <w:rsid w:val="00DA532D"/>
    <w:rsid w:val="00DA5FDE"/>
    <w:rsid w:val="00DA7F6D"/>
    <w:rsid w:val="00DB16E5"/>
    <w:rsid w:val="00DB3165"/>
    <w:rsid w:val="00DB54FE"/>
    <w:rsid w:val="00DB5B3F"/>
    <w:rsid w:val="00DB5C21"/>
    <w:rsid w:val="00DB5E66"/>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11D5B"/>
    <w:rsid w:val="00E1260B"/>
    <w:rsid w:val="00E12EAB"/>
    <w:rsid w:val="00E1515A"/>
    <w:rsid w:val="00E15253"/>
    <w:rsid w:val="00E15470"/>
    <w:rsid w:val="00E16D3C"/>
    <w:rsid w:val="00E2395C"/>
    <w:rsid w:val="00E23D6E"/>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DA"/>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10EA"/>
    <w:rsid w:val="00F01E0E"/>
    <w:rsid w:val="00F01EAC"/>
    <w:rsid w:val="00F028CF"/>
    <w:rsid w:val="00F02933"/>
    <w:rsid w:val="00F02B3A"/>
    <w:rsid w:val="00F048DF"/>
    <w:rsid w:val="00F05E45"/>
    <w:rsid w:val="00F06C04"/>
    <w:rsid w:val="00F10128"/>
    <w:rsid w:val="00F1026F"/>
    <w:rsid w:val="00F1065F"/>
    <w:rsid w:val="00F10F31"/>
    <w:rsid w:val="00F11796"/>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F5E"/>
    <w:rsid w:val="00F52003"/>
    <w:rsid w:val="00F524C9"/>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28F9"/>
    <w:rsid w:val="00FB3741"/>
    <w:rsid w:val="00FB42B1"/>
    <w:rsid w:val="00FB4A9D"/>
    <w:rsid w:val="00FB5AEE"/>
    <w:rsid w:val="00FB606F"/>
    <w:rsid w:val="00FC0A25"/>
    <w:rsid w:val="00FC0BE7"/>
    <w:rsid w:val="00FC0D4F"/>
    <w:rsid w:val="00FC3056"/>
    <w:rsid w:val="00FC39AB"/>
    <w:rsid w:val="00FC54C2"/>
    <w:rsid w:val="00FC5A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 w:type="character" w:styleId="CommentReference">
    <w:name w:val="annotation reference"/>
    <w:basedOn w:val="DefaultParagraphFont"/>
    <w:uiPriority w:val="99"/>
    <w:semiHidden/>
    <w:unhideWhenUsed/>
    <w:rsid w:val="00340A03"/>
    <w:rPr>
      <w:sz w:val="16"/>
      <w:szCs w:val="16"/>
    </w:rPr>
  </w:style>
  <w:style w:type="paragraph" w:styleId="CommentText">
    <w:name w:val="annotation text"/>
    <w:basedOn w:val="Normal"/>
    <w:link w:val="CommentTextChar"/>
    <w:uiPriority w:val="99"/>
    <w:semiHidden/>
    <w:unhideWhenUsed/>
    <w:rsid w:val="00340A03"/>
    <w:rPr>
      <w:sz w:val="20"/>
      <w:szCs w:val="20"/>
    </w:rPr>
  </w:style>
  <w:style w:type="character" w:customStyle="1" w:styleId="CommentTextChar">
    <w:name w:val="Comment Text Char"/>
    <w:basedOn w:val="DefaultParagraphFont"/>
    <w:link w:val="CommentText"/>
    <w:uiPriority w:val="99"/>
    <w:semiHidden/>
    <w:rsid w:val="00340A03"/>
    <w:rPr>
      <w:sz w:val="20"/>
      <w:szCs w:val="20"/>
    </w:rPr>
  </w:style>
  <w:style w:type="paragraph" w:styleId="CommentSubject">
    <w:name w:val="annotation subject"/>
    <w:basedOn w:val="CommentText"/>
    <w:next w:val="CommentText"/>
    <w:link w:val="CommentSubjectChar"/>
    <w:uiPriority w:val="99"/>
    <w:semiHidden/>
    <w:unhideWhenUsed/>
    <w:rsid w:val="00340A03"/>
    <w:rPr>
      <w:b/>
      <w:bCs/>
    </w:rPr>
  </w:style>
  <w:style w:type="character" w:customStyle="1" w:styleId="CommentSubjectChar">
    <w:name w:val="Comment Subject Char"/>
    <w:basedOn w:val="CommentTextChar"/>
    <w:link w:val="CommentSubject"/>
    <w:uiPriority w:val="99"/>
    <w:semiHidden/>
    <w:rsid w:val="00340A03"/>
    <w:rPr>
      <w:b/>
      <w:bCs/>
      <w:sz w:val="20"/>
      <w:szCs w:val="20"/>
    </w:rPr>
  </w:style>
  <w:style w:type="paragraph" w:styleId="BalloonText">
    <w:name w:val="Balloon Text"/>
    <w:basedOn w:val="Normal"/>
    <w:link w:val="BalloonTextChar"/>
    <w:uiPriority w:val="99"/>
    <w:semiHidden/>
    <w:unhideWhenUsed/>
    <w:rsid w:val="00340A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0A0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emf"/><Relationship Id="rId24" Type="http://schemas.openxmlformats.org/officeDocument/2006/relationships/image" Target="media/image15.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28" Type="http://schemas.microsoft.com/office/2016/09/relationships/commentsIds" Target="commentsIds.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C80670-50CD-5644-B223-95179A4D4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33</Pages>
  <Words>32351</Words>
  <Characters>184402</Characters>
  <Application>Microsoft Macintosh Word</Application>
  <DocSecurity>0</DocSecurity>
  <Lines>1536</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cp:revision>
  <dcterms:created xsi:type="dcterms:W3CDTF">2018-08-13T10:37:00Z</dcterms:created>
  <dcterms:modified xsi:type="dcterms:W3CDTF">2018-08-13T20:27:00Z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